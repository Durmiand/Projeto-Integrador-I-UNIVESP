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2AD45" w14:textId="77777777" w:rsidR="00EE5D97" w:rsidRPr="00EE5D97" w:rsidRDefault="00EE5D97" w:rsidP="00EE5D97">
      <w:pPr>
        <w:pStyle w:val="Normal0"/>
        <w:ind w:left="-30"/>
        <w:jc w:val="center"/>
        <w:rPr>
          <w:b/>
          <w:bCs/>
          <w:sz w:val="32"/>
          <w:szCs w:val="32"/>
        </w:rPr>
      </w:pPr>
      <w:bookmarkStart w:id="0" w:name="_heading=h.30j0zll"/>
      <w:bookmarkEnd w:id="0"/>
      <w:r w:rsidRPr="00EE5D97">
        <w:rPr>
          <w:b/>
          <w:bCs/>
          <w:sz w:val="32"/>
          <w:szCs w:val="32"/>
        </w:rPr>
        <w:t>UNIVERSIDADE VIRTUAL DO ESTADO DE SÃO PAULO</w:t>
      </w:r>
    </w:p>
    <w:p w14:paraId="49E8FA2E" w14:textId="77777777" w:rsidR="00EE5D97" w:rsidRPr="00EE5D97" w:rsidRDefault="00EE5D97" w:rsidP="00EE5D97">
      <w:pPr>
        <w:pStyle w:val="Normal0"/>
        <w:ind w:left="-30"/>
        <w:jc w:val="center"/>
        <w:rPr>
          <w:sz w:val="28"/>
          <w:szCs w:val="28"/>
        </w:rPr>
      </w:pPr>
    </w:p>
    <w:p w14:paraId="09D28C22" w14:textId="77777777" w:rsidR="00EE5D97" w:rsidRPr="00EE5D97" w:rsidRDefault="00EE5D97" w:rsidP="00EE5D97">
      <w:pPr>
        <w:pStyle w:val="Normal0"/>
        <w:ind w:left="-30"/>
        <w:jc w:val="center"/>
        <w:rPr>
          <w:sz w:val="28"/>
          <w:szCs w:val="28"/>
        </w:rPr>
      </w:pPr>
    </w:p>
    <w:p w14:paraId="6D56AA86" w14:textId="77777777" w:rsidR="00EE5D97" w:rsidRPr="00EE5D97" w:rsidRDefault="00EE5D97" w:rsidP="00EE5D97">
      <w:pPr>
        <w:pStyle w:val="Normal0"/>
        <w:ind w:left="-30"/>
        <w:jc w:val="center"/>
        <w:rPr>
          <w:sz w:val="28"/>
          <w:szCs w:val="28"/>
        </w:rPr>
      </w:pPr>
    </w:p>
    <w:p w14:paraId="30D8BD08" w14:textId="77777777" w:rsidR="00EE5D97" w:rsidRPr="00EE5D97" w:rsidRDefault="00EE5D97" w:rsidP="00EE5D97">
      <w:pPr>
        <w:pStyle w:val="Normal0"/>
        <w:ind w:left="-30"/>
        <w:jc w:val="center"/>
        <w:rPr>
          <w:sz w:val="28"/>
          <w:szCs w:val="28"/>
        </w:rPr>
      </w:pPr>
    </w:p>
    <w:p w14:paraId="05D8BA8B" w14:textId="00D9104E" w:rsidR="00EE5D97" w:rsidRDefault="00EE5D97" w:rsidP="00EE5D97">
      <w:pPr>
        <w:pStyle w:val="Normal0"/>
        <w:ind w:left="-30"/>
        <w:jc w:val="center"/>
        <w:rPr>
          <w:sz w:val="28"/>
          <w:szCs w:val="28"/>
        </w:rPr>
      </w:pPr>
    </w:p>
    <w:p w14:paraId="22533B28" w14:textId="77777777" w:rsidR="00E10C14" w:rsidRPr="00EE5D97" w:rsidRDefault="00E10C14" w:rsidP="00EE5D97">
      <w:pPr>
        <w:pStyle w:val="Normal0"/>
        <w:ind w:left="-30"/>
        <w:jc w:val="center"/>
        <w:rPr>
          <w:sz w:val="28"/>
          <w:szCs w:val="28"/>
        </w:rPr>
      </w:pPr>
    </w:p>
    <w:p w14:paraId="667929C8" w14:textId="77777777" w:rsidR="00EE5D97" w:rsidRPr="00EE5D97" w:rsidRDefault="00EE5D97" w:rsidP="00EE5D97">
      <w:pPr>
        <w:pStyle w:val="Normal0"/>
        <w:ind w:left="-30"/>
        <w:jc w:val="center"/>
        <w:rPr>
          <w:sz w:val="28"/>
          <w:szCs w:val="28"/>
        </w:rPr>
      </w:pPr>
    </w:p>
    <w:p w14:paraId="5144BBD7" w14:textId="77777777" w:rsidR="00EE5D97" w:rsidRPr="00EE5D97" w:rsidRDefault="00EE5D97" w:rsidP="00EE5D97">
      <w:pPr>
        <w:pStyle w:val="Normal0"/>
        <w:ind w:left="-30"/>
        <w:jc w:val="center"/>
        <w:rPr>
          <w:sz w:val="28"/>
          <w:szCs w:val="28"/>
        </w:rPr>
      </w:pPr>
    </w:p>
    <w:p w14:paraId="54E70D4F" w14:textId="2253FBA5" w:rsidR="00EE5D97" w:rsidRDefault="00E10C14" w:rsidP="00EE5D97">
      <w:pPr>
        <w:pStyle w:val="Normal0"/>
        <w:ind w:left="-30"/>
        <w:jc w:val="center"/>
        <w:rPr>
          <w:sz w:val="28"/>
          <w:szCs w:val="28"/>
        </w:rPr>
      </w:pPr>
      <w:r w:rsidRPr="00E10C14">
        <w:rPr>
          <w:sz w:val="28"/>
          <w:szCs w:val="28"/>
        </w:rPr>
        <w:t>Cleyton Vidal Ananias</w:t>
      </w:r>
      <w:r w:rsidR="00124E93">
        <w:rPr>
          <w:sz w:val="28"/>
          <w:szCs w:val="28"/>
        </w:rPr>
        <w:t>,</w:t>
      </w:r>
      <w:r w:rsidR="004C7A5F">
        <w:rPr>
          <w:sz w:val="28"/>
          <w:szCs w:val="28"/>
        </w:rPr>
        <w:t xml:space="preserve"> </w:t>
      </w:r>
      <w:r w:rsidRPr="00E10C14">
        <w:rPr>
          <w:sz w:val="28"/>
          <w:szCs w:val="28"/>
        </w:rPr>
        <w:t>2015564</w:t>
      </w:r>
    </w:p>
    <w:p w14:paraId="056E002B" w14:textId="0AE9A3FD" w:rsidR="00E10C14" w:rsidRDefault="00E10C14" w:rsidP="00EE5D97">
      <w:pPr>
        <w:pStyle w:val="Normal0"/>
        <w:ind w:left="-30"/>
        <w:jc w:val="center"/>
        <w:rPr>
          <w:sz w:val="28"/>
          <w:szCs w:val="28"/>
        </w:rPr>
      </w:pPr>
      <w:r w:rsidRPr="00E10C14">
        <w:rPr>
          <w:sz w:val="28"/>
          <w:szCs w:val="28"/>
        </w:rPr>
        <w:t>João Carlos da Silva Brito</w:t>
      </w:r>
      <w:r w:rsidR="00124E93">
        <w:rPr>
          <w:sz w:val="28"/>
          <w:szCs w:val="28"/>
        </w:rPr>
        <w:t>,</w:t>
      </w:r>
      <w:r>
        <w:rPr>
          <w:sz w:val="28"/>
          <w:szCs w:val="28"/>
        </w:rPr>
        <w:t xml:space="preserve"> </w:t>
      </w:r>
      <w:r w:rsidRPr="00E10C14">
        <w:rPr>
          <w:sz w:val="28"/>
          <w:szCs w:val="28"/>
        </w:rPr>
        <w:t>2008104</w:t>
      </w:r>
    </w:p>
    <w:p w14:paraId="5A5F4D7D" w14:textId="4044D97B" w:rsidR="00E10C14" w:rsidRDefault="00E10C14" w:rsidP="00EE5D97">
      <w:pPr>
        <w:pStyle w:val="Normal0"/>
        <w:ind w:left="-30"/>
        <w:jc w:val="center"/>
        <w:rPr>
          <w:sz w:val="28"/>
          <w:szCs w:val="28"/>
        </w:rPr>
      </w:pPr>
      <w:r w:rsidRPr="00E10C14">
        <w:rPr>
          <w:sz w:val="28"/>
          <w:szCs w:val="28"/>
        </w:rPr>
        <w:t>Leandro Pereira</w:t>
      </w:r>
      <w:r w:rsidR="00124E93">
        <w:rPr>
          <w:sz w:val="28"/>
          <w:szCs w:val="28"/>
        </w:rPr>
        <w:t>,</w:t>
      </w:r>
      <w:r>
        <w:rPr>
          <w:sz w:val="28"/>
          <w:szCs w:val="28"/>
        </w:rPr>
        <w:t xml:space="preserve"> </w:t>
      </w:r>
      <w:r w:rsidRPr="00E10C14">
        <w:rPr>
          <w:sz w:val="28"/>
          <w:szCs w:val="28"/>
        </w:rPr>
        <w:t>2015448</w:t>
      </w:r>
    </w:p>
    <w:p w14:paraId="661C3EB2" w14:textId="2C5822D8" w:rsidR="00E10C14" w:rsidRDefault="00E10C14" w:rsidP="00EE5D97">
      <w:pPr>
        <w:pStyle w:val="Normal0"/>
        <w:ind w:left="-30"/>
        <w:jc w:val="center"/>
        <w:rPr>
          <w:sz w:val="28"/>
          <w:szCs w:val="28"/>
        </w:rPr>
      </w:pPr>
      <w:r w:rsidRPr="00E10C14">
        <w:rPr>
          <w:sz w:val="28"/>
          <w:szCs w:val="28"/>
        </w:rPr>
        <w:t>Lucas Bezerra de Macedo</w:t>
      </w:r>
      <w:r w:rsidR="00124E93">
        <w:rPr>
          <w:sz w:val="28"/>
          <w:szCs w:val="28"/>
        </w:rPr>
        <w:t>,</w:t>
      </w:r>
      <w:r>
        <w:rPr>
          <w:sz w:val="28"/>
          <w:szCs w:val="28"/>
        </w:rPr>
        <w:t xml:space="preserve"> </w:t>
      </w:r>
      <w:r w:rsidRPr="00E10C14">
        <w:rPr>
          <w:sz w:val="28"/>
          <w:szCs w:val="28"/>
        </w:rPr>
        <w:t>2003247</w:t>
      </w:r>
    </w:p>
    <w:p w14:paraId="3A39AE4A" w14:textId="4C3D862B" w:rsidR="00E10C14" w:rsidRDefault="00E10C14" w:rsidP="00EE5D97">
      <w:pPr>
        <w:pStyle w:val="Normal0"/>
        <w:ind w:left="-30"/>
        <w:jc w:val="center"/>
        <w:rPr>
          <w:sz w:val="28"/>
          <w:szCs w:val="28"/>
        </w:rPr>
      </w:pPr>
      <w:r w:rsidRPr="00E10C14">
        <w:rPr>
          <w:sz w:val="28"/>
          <w:szCs w:val="28"/>
        </w:rPr>
        <w:t>Raul Segundo Fernandes</w:t>
      </w:r>
      <w:r w:rsidR="00124E93">
        <w:rPr>
          <w:sz w:val="28"/>
          <w:szCs w:val="28"/>
        </w:rPr>
        <w:t>,</w:t>
      </w:r>
      <w:r>
        <w:rPr>
          <w:sz w:val="28"/>
          <w:szCs w:val="28"/>
        </w:rPr>
        <w:t xml:space="preserve"> </w:t>
      </w:r>
      <w:r w:rsidRPr="00E10C14">
        <w:rPr>
          <w:sz w:val="28"/>
          <w:szCs w:val="28"/>
        </w:rPr>
        <w:t>2000956</w:t>
      </w:r>
    </w:p>
    <w:p w14:paraId="293F10F7" w14:textId="1292BD9E" w:rsidR="00E10C14" w:rsidRPr="00EE5D97" w:rsidRDefault="00E10C14" w:rsidP="00EE5D97">
      <w:pPr>
        <w:pStyle w:val="Normal0"/>
        <w:ind w:left="-30"/>
        <w:jc w:val="center"/>
        <w:rPr>
          <w:sz w:val="28"/>
          <w:szCs w:val="28"/>
        </w:rPr>
      </w:pPr>
      <w:r w:rsidRPr="00E10C14">
        <w:rPr>
          <w:sz w:val="28"/>
          <w:szCs w:val="28"/>
        </w:rPr>
        <w:t>Thais de Macedo Costa</w:t>
      </w:r>
      <w:r w:rsidR="00124E93">
        <w:rPr>
          <w:sz w:val="28"/>
          <w:szCs w:val="28"/>
        </w:rPr>
        <w:t>,</w:t>
      </w:r>
      <w:r>
        <w:rPr>
          <w:sz w:val="28"/>
          <w:szCs w:val="28"/>
        </w:rPr>
        <w:t xml:space="preserve"> </w:t>
      </w:r>
      <w:r w:rsidRPr="00E10C14">
        <w:rPr>
          <w:sz w:val="28"/>
          <w:szCs w:val="28"/>
        </w:rPr>
        <w:t>2006273</w:t>
      </w:r>
    </w:p>
    <w:p w14:paraId="0CD734D8" w14:textId="77777777" w:rsidR="00EE5D97" w:rsidRPr="00931AA8" w:rsidRDefault="00EE5D97" w:rsidP="00EE5D97">
      <w:pPr>
        <w:pStyle w:val="Normal0"/>
        <w:spacing w:line="276" w:lineRule="auto"/>
        <w:ind w:left="-30"/>
        <w:jc w:val="center"/>
        <w:rPr>
          <w:sz w:val="28"/>
          <w:szCs w:val="28"/>
        </w:rPr>
      </w:pPr>
    </w:p>
    <w:p w14:paraId="371301C9" w14:textId="77777777" w:rsidR="00EE5D97" w:rsidRPr="00931AA8" w:rsidRDefault="00EE5D97" w:rsidP="00EE5D97">
      <w:pPr>
        <w:pStyle w:val="Normal0"/>
        <w:ind w:left="-30"/>
        <w:jc w:val="center"/>
        <w:rPr>
          <w:sz w:val="28"/>
          <w:szCs w:val="28"/>
        </w:rPr>
      </w:pPr>
    </w:p>
    <w:p w14:paraId="6F384226" w14:textId="77777777" w:rsidR="00EE5D97" w:rsidRPr="00931AA8" w:rsidRDefault="00EE5D97" w:rsidP="00EE5D97">
      <w:pPr>
        <w:pStyle w:val="Normal0"/>
        <w:ind w:left="-30"/>
        <w:jc w:val="center"/>
        <w:rPr>
          <w:sz w:val="28"/>
          <w:szCs w:val="28"/>
        </w:rPr>
      </w:pPr>
    </w:p>
    <w:p w14:paraId="5C4EAC9B" w14:textId="77777777" w:rsidR="00EE5D97" w:rsidRPr="00931AA8" w:rsidRDefault="00EE5D97" w:rsidP="00EE5D97">
      <w:pPr>
        <w:pStyle w:val="Normal0"/>
        <w:ind w:left="-30"/>
        <w:jc w:val="center"/>
        <w:rPr>
          <w:sz w:val="28"/>
          <w:szCs w:val="28"/>
        </w:rPr>
      </w:pPr>
    </w:p>
    <w:p w14:paraId="51409970" w14:textId="77777777" w:rsidR="00EE5D97" w:rsidRPr="00931AA8" w:rsidRDefault="00EE5D97" w:rsidP="00EE5D97">
      <w:pPr>
        <w:pStyle w:val="Normal0"/>
        <w:ind w:left="-30"/>
        <w:jc w:val="center"/>
        <w:rPr>
          <w:sz w:val="28"/>
          <w:szCs w:val="28"/>
        </w:rPr>
      </w:pPr>
    </w:p>
    <w:p w14:paraId="364B4371" w14:textId="3083CC87" w:rsidR="00EE5D97" w:rsidRPr="00931AA8" w:rsidRDefault="00EE5D97" w:rsidP="00EE5D97">
      <w:pPr>
        <w:pStyle w:val="Normal0"/>
        <w:ind w:left="-30"/>
        <w:jc w:val="center"/>
        <w:rPr>
          <w:sz w:val="28"/>
          <w:szCs w:val="28"/>
        </w:rPr>
      </w:pPr>
    </w:p>
    <w:p w14:paraId="16CE9720" w14:textId="77777777" w:rsidR="00EE5D97" w:rsidRPr="00931AA8" w:rsidRDefault="00EE5D97" w:rsidP="00EE5D97">
      <w:pPr>
        <w:pStyle w:val="Normal0"/>
        <w:ind w:left="-30"/>
        <w:jc w:val="center"/>
        <w:rPr>
          <w:sz w:val="28"/>
          <w:szCs w:val="28"/>
        </w:rPr>
      </w:pPr>
    </w:p>
    <w:p w14:paraId="00671328" w14:textId="77777777" w:rsidR="00EE5D97" w:rsidRPr="00931AA8" w:rsidRDefault="00EE5D97" w:rsidP="00EE5D97">
      <w:pPr>
        <w:pStyle w:val="Normal0"/>
        <w:ind w:left="-30"/>
        <w:jc w:val="center"/>
        <w:rPr>
          <w:sz w:val="28"/>
          <w:szCs w:val="28"/>
        </w:rPr>
      </w:pPr>
    </w:p>
    <w:p w14:paraId="0D56957D" w14:textId="77777777" w:rsidR="00EE5D97" w:rsidRPr="00931AA8" w:rsidRDefault="00EE5D97" w:rsidP="00EE5D97">
      <w:pPr>
        <w:pStyle w:val="Normal0"/>
        <w:ind w:left="-30"/>
        <w:jc w:val="center"/>
        <w:rPr>
          <w:sz w:val="28"/>
          <w:szCs w:val="28"/>
        </w:rPr>
      </w:pPr>
    </w:p>
    <w:p w14:paraId="5C329A44" w14:textId="58EF2A6C" w:rsidR="00EE5D97" w:rsidRPr="00931AA8" w:rsidRDefault="001A15DA" w:rsidP="72923D33">
      <w:pPr>
        <w:pStyle w:val="Normal0"/>
        <w:ind w:left="-30"/>
        <w:jc w:val="center"/>
        <w:rPr>
          <w:b/>
          <w:bCs/>
        </w:rPr>
      </w:pPr>
      <w:r w:rsidRPr="72923D33">
        <w:rPr>
          <w:b/>
          <w:bCs/>
          <w:sz w:val="28"/>
          <w:szCs w:val="28"/>
        </w:rPr>
        <w:t>Desenvolvimento de sistema para auxílio na concepção e compartilhamento de planos de aula</w:t>
      </w:r>
      <w:r w:rsidR="6E3F8C65" w:rsidRPr="72923D33">
        <w:rPr>
          <w:b/>
          <w:bCs/>
          <w:sz w:val="28"/>
          <w:szCs w:val="28"/>
        </w:rPr>
        <w:t xml:space="preserve"> - SysPa</w:t>
      </w:r>
    </w:p>
    <w:p w14:paraId="1C5506CF" w14:textId="77777777" w:rsidR="00EE5D97" w:rsidRPr="00931AA8" w:rsidRDefault="00EE5D97" w:rsidP="00EE5D97">
      <w:pPr>
        <w:pStyle w:val="Normal0"/>
        <w:ind w:left="-30"/>
        <w:jc w:val="center"/>
        <w:rPr>
          <w:sz w:val="28"/>
          <w:szCs w:val="28"/>
        </w:rPr>
      </w:pPr>
    </w:p>
    <w:p w14:paraId="04F30074" w14:textId="77777777" w:rsidR="00EE5D97" w:rsidRPr="00931AA8" w:rsidRDefault="00EE5D97" w:rsidP="00EE5D97">
      <w:pPr>
        <w:pStyle w:val="Normal0"/>
        <w:ind w:left="-30"/>
        <w:jc w:val="center"/>
        <w:rPr>
          <w:sz w:val="28"/>
          <w:szCs w:val="28"/>
        </w:rPr>
      </w:pPr>
    </w:p>
    <w:p w14:paraId="79652007" w14:textId="77777777" w:rsidR="00EE5D97" w:rsidRPr="00931AA8" w:rsidRDefault="00EE5D97" w:rsidP="00EE5D97">
      <w:pPr>
        <w:pStyle w:val="Normal0"/>
        <w:ind w:left="-30"/>
        <w:jc w:val="center"/>
        <w:rPr>
          <w:sz w:val="28"/>
          <w:szCs w:val="28"/>
        </w:rPr>
      </w:pPr>
    </w:p>
    <w:tbl>
      <w:tblPr>
        <w:tblStyle w:val="Tabelacomgrade"/>
        <w:tblW w:w="0" w:type="auto"/>
        <w:tblInd w:w="-30" w:type="dxa"/>
        <w:tblLook w:val="04A0" w:firstRow="1" w:lastRow="0" w:firstColumn="1" w:lastColumn="0" w:noHBand="0" w:noVBand="1"/>
      </w:tblPr>
      <w:tblGrid>
        <w:gridCol w:w="9061"/>
      </w:tblGrid>
      <w:tr w:rsidR="007E5017" w14:paraId="71E91CED" w14:textId="77777777" w:rsidTr="72923D33">
        <w:tc>
          <w:tcPr>
            <w:tcW w:w="9061" w:type="dxa"/>
          </w:tcPr>
          <w:p w14:paraId="1B5290CB" w14:textId="77777777" w:rsidR="007E5017" w:rsidRDefault="007E5017" w:rsidP="007E5017">
            <w:pPr>
              <w:jc w:val="center"/>
              <w:rPr>
                <w:b/>
                <w:sz w:val="28"/>
                <w:szCs w:val="28"/>
                <w:highlight w:val="white"/>
              </w:rPr>
            </w:pPr>
            <w:r>
              <w:rPr>
                <w:b/>
                <w:sz w:val="28"/>
                <w:szCs w:val="28"/>
                <w:highlight w:val="white"/>
              </w:rPr>
              <w:t>Vídeo do Projeto Integrador</w:t>
            </w:r>
          </w:p>
          <w:p w14:paraId="498969E7" w14:textId="77777777" w:rsidR="007E5017" w:rsidRDefault="007E5017" w:rsidP="007E5017">
            <w:pPr>
              <w:jc w:val="center"/>
              <w:rPr>
                <w:sz w:val="28"/>
                <w:szCs w:val="28"/>
                <w:highlight w:val="white"/>
              </w:rPr>
            </w:pPr>
          </w:p>
          <w:p w14:paraId="2CE3C30B" w14:textId="032D3998" w:rsidR="007E5017" w:rsidRDefault="007E5017" w:rsidP="72923D33">
            <w:pPr>
              <w:pStyle w:val="Normal0"/>
              <w:jc w:val="center"/>
              <w:rPr>
                <w:sz w:val="28"/>
                <w:szCs w:val="28"/>
              </w:rPr>
            </w:pPr>
            <w:r w:rsidRPr="72923D33">
              <w:rPr>
                <w:sz w:val="28"/>
                <w:szCs w:val="28"/>
                <w:highlight w:val="white"/>
              </w:rPr>
              <w:t>&lt;</w:t>
            </w:r>
            <w:r w:rsidR="41FC0BE9" w:rsidRPr="72923D33">
              <w:rPr>
                <w:sz w:val="28"/>
                <w:szCs w:val="28"/>
                <w:highlight w:val="white"/>
              </w:rPr>
              <w:t xml:space="preserve"> </w:t>
            </w:r>
            <w:hyperlink r:id="rId12">
              <w:r w:rsidR="41FC0BE9" w:rsidRPr="72923D33">
                <w:rPr>
                  <w:rStyle w:val="Hyperlink"/>
                  <w:sz w:val="28"/>
                  <w:szCs w:val="28"/>
                  <w:highlight w:val="white"/>
                </w:rPr>
                <w:t>https://www.youtube.com/watch?v=emC-DMl0QuE</w:t>
              </w:r>
            </w:hyperlink>
            <w:r w:rsidR="41FC0BE9" w:rsidRPr="72923D33">
              <w:rPr>
                <w:sz w:val="28"/>
                <w:szCs w:val="28"/>
                <w:highlight w:val="white"/>
              </w:rPr>
              <w:t xml:space="preserve"> </w:t>
            </w:r>
            <w:r w:rsidRPr="72923D33">
              <w:rPr>
                <w:sz w:val="28"/>
                <w:szCs w:val="28"/>
                <w:highlight w:val="white"/>
              </w:rPr>
              <w:t>&gt;</w:t>
            </w:r>
          </w:p>
          <w:p w14:paraId="0B9BC534" w14:textId="640CD7E7" w:rsidR="007E5017" w:rsidRDefault="007E5017" w:rsidP="72923D33">
            <w:pPr>
              <w:pStyle w:val="Normal0"/>
              <w:jc w:val="center"/>
              <w:rPr>
                <w:highlight w:val="white"/>
              </w:rPr>
            </w:pPr>
          </w:p>
        </w:tc>
      </w:tr>
    </w:tbl>
    <w:p w14:paraId="378AAE18" w14:textId="76B2BEAE" w:rsidR="00EE5D97" w:rsidRPr="00931AA8" w:rsidRDefault="00EE5D97" w:rsidP="00EE5D97">
      <w:pPr>
        <w:pStyle w:val="Normal0"/>
        <w:ind w:left="-30"/>
        <w:jc w:val="center"/>
        <w:rPr>
          <w:sz w:val="28"/>
          <w:szCs w:val="28"/>
        </w:rPr>
      </w:pPr>
    </w:p>
    <w:p w14:paraId="48E32700" w14:textId="4D5C07B0" w:rsidR="00EE5D97" w:rsidRPr="00931AA8" w:rsidRDefault="00EE5D97" w:rsidP="00EE5D97">
      <w:pPr>
        <w:pStyle w:val="Normal0"/>
        <w:ind w:left="-30"/>
        <w:jc w:val="center"/>
        <w:rPr>
          <w:sz w:val="28"/>
          <w:szCs w:val="28"/>
        </w:rPr>
      </w:pPr>
    </w:p>
    <w:p w14:paraId="5E9FB8DD" w14:textId="77777777" w:rsidR="00EE5D97" w:rsidRPr="00931AA8" w:rsidRDefault="00EE5D97" w:rsidP="00EE5D97">
      <w:pPr>
        <w:pStyle w:val="Normal0"/>
        <w:ind w:left="-30"/>
        <w:jc w:val="center"/>
        <w:rPr>
          <w:sz w:val="28"/>
          <w:szCs w:val="28"/>
        </w:rPr>
      </w:pPr>
    </w:p>
    <w:p w14:paraId="5E45AACE" w14:textId="77777777" w:rsidR="00EE5D97" w:rsidRPr="00931AA8" w:rsidRDefault="00EE5D97" w:rsidP="00EE5D97">
      <w:pPr>
        <w:pStyle w:val="Normal0"/>
        <w:ind w:left="-30"/>
        <w:jc w:val="center"/>
        <w:rPr>
          <w:sz w:val="28"/>
          <w:szCs w:val="28"/>
        </w:rPr>
      </w:pPr>
    </w:p>
    <w:p w14:paraId="54B33447" w14:textId="73CC6097" w:rsidR="775CD124" w:rsidRDefault="775CD124" w:rsidP="775CD124">
      <w:pPr>
        <w:pStyle w:val="Normal0"/>
        <w:ind w:left="-30"/>
        <w:jc w:val="center"/>
        <w:rPr>
          <w:sz w:val="28"/>
          <w:szCs w:val="28"/>
        </w:rPr>
      </w:pPr>
    </w:p>
    <w:p w14:paraId="1E07A47A" w14:textId="4B9DB3A8" w:rsidR="00EE5D97" w:rsidRPr="00EE5D97" w:rsidRDefault="001A15DA" w:rsidP="00EE5D97">
      <w:pPr>
        <w:pStyle w:val="Normal0"/>
        <w:ind w:left="-30"/>
        <w:jc w:val="center"/>
        <w:rPr>
          <w:sz w:val="28"/>
          <w:szCs w:val="28"/>
        </w:rPr>
      </w:pPr>
      <w:r w:rsidRPr="775CD124">
        <w:rPr>
          <w:sz w:val="28"/>
          <w:szCs w:val="28"/>
        </w:rPr>
        <w:t>São Paulo</w:t>
      </w:r>
      <w:r w:rsidR="00EE5D97" w:rsidRPr="775CD124">
        <w:rPr>
          <w:sz w:val="28"/>
          <w:szCs w:val="28"/>
        </w:rPr>
        <w:t xml:space="preserve"> - SP</w:t>
      </w:r>
    </w:p>
    <w:p w14:paraId="263DB184" w14:textId="715E64B6" w:rsidR="00EE5D97" w:rsidRPr="00EE5D97" w:rsidRDefault="001A15DA" w:rsidP="00EE5D97">
      <w:pPr>
        <w:pStyle w:val="Normal0"/>
        <w:ind w:left="-30"/>
        <w:jc w:val="center"/>
        <w:rPr>
          <w:sz w:val="28"/>
          <w:szCs w:val="28"/>
        </w:rPr>
      </w:pPr>
      <w:r w:rsidRPr="775CD124">
        <w:rPr>
          <w:sz w:val="28"/>
          <w:szCs w:val="28"/>
        </w:rPr>
        <w:t>2021</w:t>
      </w:r>
    </w:p>
    <w:p w14:paraId="643A2E8F" w14:textId="55E7188C" w:rsidR="775CD124" w:rsidRDefault="775CD124" w:rsidP="775CD124">
      <w:pPr>
        <w:pStyle w:val="Normal0"/>
        <w:ind w:left="-30"/>
        <w:jc w:val="center"/>
      </w:pPr>
    </w:p>
    <w:p w14:paraId="7AB52356" w14:textId="46634081" w:rsidR="00EE5D97" w:rsidRPr="00EE5D97" w:rsidRDefault="00EE5D97" w:rsidP="00EE5D97">
      <w:pPr>
        <w:ind w:left="-30"/>
        <w:rPr>
          <w:rFonts w:ascii="Times New Roman" w:hAnsi="Times New Roman" w:cs="Times New Roman"/>
        </w:rPr>
      </w:pPr>
      <w:r w:rsidRPr="00EE5D97">
        <w:rPr>
          <w:rFonts w:ascii="Times New Roman" w:hAnsi="Times New Roman" w:cs="Times New Roman"/>
        </w:rPr>
        <w:br w:type="page"/>
      </w:r>
    </w:p>
    <w:p w14:paraId="6F90C2D0" w14:textId="24288C17" w:rsidR="00EE5D97" w:rsidRPr="00EE5D97" w:rsidRDefault="00EE5D97" w:rsidP="00EE5D97">
      <w:pPr>
        <w:pStyle w:val="Normal0"/>
        <w:ind w:left="-30"/>
        <w:jc w:val="center"/>
        <w:rPr>
          <w:b/>
          <w:bCs/>
          <w:sz w:val="32"/>
          <w:szCs w:val="32"/>
        </w:rPr>
      </w:pPr>
      <w:r w:rsidRPr="00EE5D97">
        <w:lastRenderedPageBreak/>
        <w:tab/>
      </w:r>
      <w:r w:rsidRPr="00EE5D97">
        <w:rPr>
          <w:b/>
          <w:bCs/>
          <w:sz w:val="32"/>
          <w:szCs w:val="32"/>
        </w:rPr>
        <w:t>UNIVERSIDADE VIRTUAL DO ESTADO DE SÃO PAULO</w:t>
      </w:r>
    </w:p>
    <w:p w14:paraId="3A94AEC0" w14:textId="56F409E4" w:rsidR="00EE5D97" w:rsidRDefault="00EE5D97" w:rsidP="00EE5D97">
      <w:pPr>
        <w:pStyle w:val="Normal0"/>
        <w:ind w:left="-30"/>
        <w:jc w:val="center"/>
        <w:rPr>
          <w:sz w:val="28"/>
          <w:szCs w:val="28"/>
        </w:rPr>
      </w:pPr>
    </w:p>
    <w:p w14:paraId="6B2C4BC3" w14:textId="77777777" w:rsidR="00AC1DA1" w:rsidRPr="00EE5D97" w:rsidRDefault="00AC1DA1" w:rsidP="00EE5D97">
      <w:pPr>
        <w:pStyle w:val="Normal0"/>
        <w:ind w:left="-30"/>
        <w:jc w:val="center"/>
        <w:rPr>
          <w:sz w:val="28"/>
          <w:szCs w:val="28"/>
        </w:rPr>
      </w:pPr>
    </w:p>
    <w:p w14:paraId="7500DFB4" w14:textId="77777777" w:rsidR="00EE5D97" w:rsidRPr="00EE5D97" w:rsidRDefault="00EE5D97" w:rsidP="00EE5D97">
      <w:pPr>
        <w:pStyle w:val="Normal0"/>
        <w:ind w:left="-30"/>
        <w:jc w:val="center"/>
        <w:rPr>
          <w:sz w:val="28"/>
          <w:szCs w:val="28"/>
        </w:rPr>
      </w:pPr>
    </w:p>
    <w:p w14:paraId="3D92E212" w14:textId="77777777" w:rsidR="00EE5D97" w:rsidRPr="00EE5D97" w:rsidRDefault="00EE5D97" w:rsidP="00EE5D97">
      <w:pPr>
        <w:pStyle w:val="Normal0"/>
        <w:ind w:left="-30"/>
        <w:jc w:val="center"/>
        <w:rPr>
          <w:sz w:val="28"/>
          <w:szCs w:val="28"/>
        </w:rPr>
      </w:pPr>
    </w:p>
    <w:p w14:paraId="46F792BF" w14:textId="77777777" w:rsidR="00EE5D97" w:rsidRPr="00EE5D97" w:rsidRDefault="00EE5D97" w:rsidP="00EE5D97">
      <w:pPr>
        <w:pStyle w:val="Normal0"/>
        <w:ind w:left="-30"/>
        <w:jc w:val="center"/>
        <w:rPr>
          <w:sz w:val="28"/>
          <w:szCs w:val="28"/>
        </w:rPr>
      </w:pPr>
    </w:p>
    <w:p w14:paraId="22C58ACC" w14:textId="77777777" w:rsidR="00EE5D97" w:rsidRPr="00EE5D97" w:rsidRDefault="00EE5D97" w:rsidP="00EE5D97">
      <w:pPr>
        <w:pStyle w:val="Normal0"/>
        <w:ind w:left="-30"/>
        <w:jc w:val="center"/>
        <w:rPr>
          <w:sz w:val="28"/>
          <w:szCs w:val="28"/>
        </w:rPr>
      </w:pPr>
    </w:p>
    <w:p w14:paraId="0F6A6CAF" w14:textId="0E8853F6" w:rsidR="00EE5D97" w:rsidRPr="00EE5D97" w:rsidRDefault="00EE5D97" w:rsidP="00EE5D97">
      <w:pPr>
        <w:pStyle w:val="Normal0"/>
        <w:ind w:left="-30"/>
        <w:jc w:val="center"/>
        <w:rPr>
          <w:sz w:val="28"/>
          <w:szCs w:val="28"/>
        </w:rPr>
      </w:pPr>
    </w:p>
    <w:p w14:paraId="1F09B3B9" w14:textId="52409241" w:rsidR="00EE5D97" w:rsidRPr="00EE5D97" w:rsidRDefault="00EE5D97" w:rsidP="00EE5D97">
      <w:pPr>
        <w:pStyle w:val="Normal0"/>
        <w:ind w:left="-30"/>
        <w:jc w:val="center"/>
        <w:rPr>
          <w:sz w:val="28"/>
          <w:szCs w:val="28"/>
        </w:rPr>
      </w:pPr>
    </w:p>
    <w:p w14:paraId="12379D7C" w14:textId="77777777" w:rsidR="00EE5D97" w:rsidRPr="00EE5D97" w:rsidRDefault="00EE5D97" w:rsidP="00EE5D97">
      <w:pPr>
        <w:pStyle w:val="Normal0"/>
        <w:ind w:left="-30"/>
        <w:jc w:val="center"/>
        <w:rPr>
          <w:sz w:val="28"/>
          <w:szCs w:val="28"/>
        </w:rPr>
      </w:pPr>
    </w:p>
    <w:p w14:paraId="00D82E60" w14:textId="77777777" w:rsidR="00EE5D97" w:rsidRPr="00EE5D97" w:rsidRDefault="00EE5D97" w:rsidP="00EE5D97">
      <w:pPr>
        <w:pStyle w:val="Normal0"/>
        <w:ind w:left="-30"/>
        <w:jc w:val="center"/>
        <w:rPr>
          <w:sz w:val="28"/>
          <w:szCs w:val="28"/>
        </w:rPr>
      </w:pPr>
    </w:p>
    <w:p w14:paraId="0D15BF53" w14:textId="0BCAD7CB" w:rsidR="00EE5D97" w:rsidRPr="00931AA8" w:rsidRDefault="00AC1DA1" w:rsidP="72923D33">
      <w:pPr>
        <w:pStyle w:val="Normal0"/>
        <w:spacing w:line="276" w:lineRule="auto"/>
        <w:ind w:left="-30"/>
        <w:jc w:val="center"/>
        <w:rPr>
          <w:b/>
          <w:bCs/>
        </w:rPr>
      </w:pPr>
      <w:r w:rsidRPr="72923D33">
        <w:rPr>
          <w:b/>
          <w:bCs/>
          <w:sz w:val="28"/>
          <w:szCs w:val="28"/>
        </w:rPr>
        <w:t>Desenvolvimento de sistema para auxílio na concepção e compartilhamento de planos de aula</w:t>
      </w:r>
      <w:r w:rsidR="34AFC13D" w:rsidRPr="72923D33">
        <w:rPr>
          <w:b/>
          <w:bCs/>
          <w:sz w:val="28"/>
          <w:szCs w:val="28"/>
        </w:rPr>
        <w:t xml:space="preserve"> - SysPa</w:t>
      </w:r>
    </w:p>
    <w:p w14:paraId="16597AC1" w14:textId="77777777" w:rsidR="00EE5D97" w:rsidRPr="00931AA8" w:rsidRDefault="00EE5D97" w:rsidP="00EE5D97">
      <w:pPr>
        <w:pStyle w:val="Normal0"/>
        <w:ind w:left="-30"/>
        <w:jc w:val="center"/>
        <w:rPr>
          <w:sz w:val="28"/>
          <w:szCs w:val="28"/>
        </w:rPr>
      </w:pPr>
    </w:p>
    <w:p w14:paraId="01C6EDAB" w14:textId="77777777" w:rsidR="00EE5D97" w:rsidRPr="00931AA8" w:rsidRDefault="00EE5D97" w:rsidP="00EE5D97">
      <w:pPr>
        <w:pStyle w:val="Normal0"/>
        <w:ind w:left="-30"/>
        <w:jc w:val="center"/>
        <w:rPr>
          <w:sz w:val="28"/>
          <w:szCs w:val="28"/>
        </w:rPr>
      </w:pPr>
    </w:p>
    <w:p w14:paraId="4798724B" w14:textId="77777777" w:rsidR="00EE5D97" w:rsidRPr="00931AA8" w:rsidRDefault="00EE5D97" w:rsidP="00EE5D97">
      <w:pPr>
        <w:pStyle w:val="Normal0"/>
        <w:ind w:left="-30"/>
        <w:rPr>
          <w:sz w:val="28"/>
          <w:szCs w:val="28"/>
        </w:rPr>
      </w:pPr>
    </w:p>
    <w:p w14:paraId="3E65716E" w14:textId="77777777" w:rsidR="00EE5D97" w:rsidRPr="00931AA8" w:rsidRDefault="00EE5D97" w:rsidP="00EE5D97">
      <w:pPr>
        <w:pStyle w:val="Normal0"/>
        <w:ind w:left="-30"/>
        <w:rPr>
          <w:sz w:val="28"/>
          <w:szCs w:val="28"/>
        </w:rPr>
      </w:pPr>
    </w:p>
    <w:p w14:paraId="54BD4CB2" w14:textId="77777777" w:rsidR="00EE5D97" w:rsidRPr="00931AA8" w:rsidRDefault="00EE5D97" w:rsidP="00EE5D97">
      <w:pPr>
        <w:pStyle w:val="Normal0"/>
        <w:ind w:left="-30"/>
        <w:rPr>
          <w:sz w:val="28"/>
          <w:szCs w:val="28"/>
        </w:rPr>
      </w:pPr>
      <w:r w:rsidRPr="00931AA8">
        <w:rPr>
          <w:sz w:val="28"/>
          <w:szCs w:val="28"/>
        </w:rPr>
        <w:t xml:space="preserve"> </w:t>
      </w:r>
    </w:p>
    <w:p w14:paraId="7D342A4B" w14:textId="77777777" w:rsidR="00EE5D97" w:rsidRPr="00931AA8" w:rsidRDefault="00EE5D97" w:rsidP="00EE5D97">
      <w:pPr>
        <w:pStyle w:val="Normal0"/>
        <w:ind w:left="-30"/>
        <w:rPr>
          <w:sz w:val="28"/>
          <w:szCs w:val="28"/>
        </w:rPr>
      </w:pPr>
      <w:r w:rsidRPr="00931AA8">
        <w:rPr>
          <w:sz w:val="28"/>
          <w:szCs w:val="28"/>
        </w:rPr>
        <w:t xml:space="preserve"> </w:t>
      </w:r>
    </w:p>
    <w:p w14:paraId="55477316" w14:textId="79AA0882" w:rsidR="00EE5D97" w:rsidRDefault="00EE5D97" w:rsidP="00392E5C">
      <w:pPr>
        <w:pStyle w:val="Normal0"/>
        <w:pBdr>
          <w:left w:val="nil"/>
        </w:pBdr>
        <w:ind w:left="3402"/>
        <w:jc w:val="both"/>
      </w:pPr>
      <w:r>
        <w:t>Relat</w:t>
      </w:r>
      <w:r w:rsidR="727A64F9">
        <w:t>ó</w:t>
      </w:r>
      <w:r>
        <w:t>rio T</w:t>
      </w:r>
      <w:r w:rsidR="31D6209C">
        <w:t>é</w:t>
      </w:r>
      <w:r>
        <w:t>cnico-Cient</w:t>
      </w:r>
      <w:r w:rsidR="22DF0E5E">
        <w:t>í</w:t>
      </w:r>
      <w:r>
        <w:t>fico apresentado na disciplina de Projeto Integrador para o curs</w:t>
      </w:r>
      <w:r w:rsidR="512FBAD0">
        <w:t>o</w:t>
      </w:r>
      <w:r w:rsidR="009071FD">
        <w:t xml:space="preserve"> </w:t>
      </w:r>
      <w:r>
        <w:t>d</w:t>
      </w:r>
      <w:r w:rsidR="512FBAD0">
        <w:t>o</w:t>
      </w:r>
      <w:r w:rsidRPr="009071FD">
        <w:t xml:space="preserve"> </w:t>
      </w:r>
      <w:r w:rsidR="3AFF5858">
        <w:t>Eixo Computação</w:t>
      </w:r>
      <w:r>
        <w:t xml:space="preserve"> da Universidade Virtual do Estado de S</w:t>
      </w:r>
      <w:r w:rsidR="765D6A0F">
        <w:t>ão</w:t>
      </w:r>
      <w:r>
        <w:t xml:space="preserve"> Paulo (UNIVESP). </w:t>
      </w:r>
    </w:p>
    <w:p w14:paraId="1FE7C95C" w14:textId="77777777" w:rsidR="00AC1DA1" w:rsidRPr="00EE5D97" w:rsidRDefault="00AC1DA1" w:rsidP="00392E5C">
      <w:pPr>
        <w:pStyle w:val="Normal0"/>
        <w:pBdr>
          <w:left w:val="nil"/>
        </w:pBdr>
        <w:ind w:left="3402"/>
        <w:jc w:val="both"/>
      </w:pPr>
    </w:p>
    <w:p w14:paraId="3116E5F0" w14:textId="77777777" w:rsidR="00EE5D97" w:rsidRPr="00EE5D97" w:rsidRDefault="00EE5D97" w:rsidP="00EE5D97">
      <w:pPr>
        <w:pStyle w:val="Normal0"/>
        <w:ind w:left="-30"/>
        <w:jc w:val="both"/>
        <w:rPr>
          <w:sz w:val="28"/>
          <w:szCs w:val="28"/>
        </w:rPr>
      </w:pPr>
      <w:r w:rsidRPr="00EE5D97">
        <w:rPr>
          <w:sz w:val="28"/>
          <w:szCs w:val="28"/>
        </w:rPr>
        <w:t xml:space="preserve">                                                                        </w:t>
      </w:r>
    </w:p>
    <w:p w14:paraId="568004F3" w14:textId="77777777" w:rsidR="00EE5D97" w:rsidRPr="00EE5D97" w:rsidRDefault="00EE5D97" w:rsidP="00EE5D97">
      <w:pPr>
        <w:pStyle w:val="Normal0"/>
        <w:ind w:left="-30"/>
        <w:rPr>
          <w:sz w:val="28"/>
          <w:szCs w:val="28"/>
        </w:rPr>
      </w:pPr>
    </w:p>
    <w:p w14:paraId="084AB32D" w14:textId="77777777" w:rsidR="00EE5D97" w:rsidRPr="00EE5D97" w:rsidRDefault="00EE5D97" w:rsidP="00EE5D97">
      <w:pPr>
        <w:pStyle w:val="Normal0"/>
        <w:ind w:left="-30"/>
        <w:rPr>
          <w:sz w:val="28"/>
          <w:szCs w:val="28"/>
        </w:rPr>
      </w:pPr>
    </w:p>
    <w:p w14:paraId="34C8711B" w14:textId="77777777" w:rsidR="00EE5D97" w:rsidRPr="00EE5D97" w:rsidRDefault="00EE5D97" w:rsidP="00EE5D97">
      <w:pPr>
        <w:pStyle w:val="Normal0"/>
        <w:ind w:left="-30"/>
        <w:rPr>
          <w:sz w:val="28"/>
          <w:szCs w:val="28"/>
        </w:rPr>
      </w:pPr>
    </w:p>
    <w:p w14:paraId="08A7F5A6" w14:textId="77777777" w:rsidR="00EE5D97" w:rsidRPr="00EE5D97" w:rsidRDefault="00EE5D97" w:rsidP="00EE5D97">
      <w:pPr>
        <w:pStyle w:val="Normal0"/>
        <w:ind w:left="-30"/>
        <w:rPr>
          <w:sz w:val="28"/>
          <w:szCs w:val="28"/>
        </w:rPr>
      </w:pPr>
    </w:p>
    <w:p w14:paraId="7865360D" w14:textId="77777777" w:rsidR="00EE5D97" w:rsidRPr="00EE5D97" w:rsidRDefault="00EE5D97" w:rsidP="00EE5D97">
      <w:pPr>
        <w:pStyle w:val="Normal0"/>
        <w:ind w:left="-30"/>
        <w:rPr>
          <w:sz w:val="28"/>
          <w:szCs w:val="28"/>
        </w:rPr>
      </w:pPr>
    </w:p>
    <w:p w14:paraId="5DD78E87" w14:textId="28AF9BA2" w:rsidR="00EE5D97" w:rsidRPr="00EE5D97" w:rsidRDefault="00EE5D97" w:rsidP="00EE5D97">
      <w:pPr>
        <w:pStyle w:val="Normal0"/>
        <w:ind w:left="-30"/>
        <w:jc w:val="center"/>
        <w:rPr>
          <w:sz w:val="28"/>
          <w:szCs w:val="28"/>
        </w:rPr>
      </w:pPr>
    </w:p>
    <w:p w14:paraId="73F25F94" w14:textId="3449A6C7" w:rsidR="00EE5D97" w:rsidRPr="00EE5D97" w:rsidRDefault="00EE5D97" w:rsidP="00EE5D97">
      <w:pPr>
        <w:pStyle w:val="Normal0"/>
        <w:ind w:left="-30"/>
        <w:jc w:val="center"/>
        <w:rPr>
          <w:sz w:val="28"/>
          <w:szCs w:val="28"/>
        </w:rPr>
      </w:pPr>
    </w:p>
    <w:p w14:paraId="088FFD6F" w14:textId="274E5765" w:rsidR="00EE5D97" w:rsidRDefault="00EE5D97" w:rsidP="00EE5D97">
      <w:pPr>
        <w:pStyle w:val="Normal0"/>
        <w:ind w:left="-30"/>
        <w:jc w:val="center"/>
        <w:rPr>
          <w:sz w:val="28"/>
          <w:szCs w:val="28"/>
        </w:rPr>
      </w:pPr>
    </w:p>
    <w:p w14:paraId="21078973" w14:textId="77777777" w:rsidR="00827E51" w:rsidRPr="00EE5D97" w:rsidRDefault="00827E51" w:rsidP="00EE5D97">
      <w:pPr>
        <w:pStyle w:val="Normal0"/>
        <w:ind w:left="-30"/>
        <w:jc w:val="center"/>
        <w:rPr>
          <w:sz w:val="28"/>
          <w:szCs w:val="28"/>
        </w:rPr>
      </w:pPr>
    </w:p>
    <w:p w14:paraId="18033EC3" w14:textId="4F8B772F" w:rsidR="00EE5D97" w:rsidRPr="00EE5D97" w:rsidRDefault="00EE5D97" w:rsidP="00EE5D97">
      <w:pPr>
        <w:pStyle w:val="Normal0"/>
        <w:ind w:left="-30"/>
        <w:jc w:val="center"/>
        <w:rPr>
          <w:sz w:val="28"/>
          <w:szCs w:val="28"/>
        </w:rPr>
      </w:pPr>
    </w:p>
    <w:p w14:paraId="346836B1" w14:textId="1D06FE5E" w:rsidR="00EE5D97" w:rsidRPr="00EE5D97" w:rsidRDefault="00EE5D97" w:rsidP="00EE5D97">
      <w:pPr>
        <w:pStyle w:val="Normal0"/>
        <w:ind w:left="-30"/>
        <w:jc w:val="center"/>
        <w:rPr>
          <w:sz w:val="28"/>
          <w:szCs w:val="28"/>
        </w:rPr>
      </w:pPr>
    </w:p>
    <w:p w14:paraId="30591C5D" w14:textId="65A1E8CF" w:rsidR="00EE5D97" w:rsidRPr="00EE5D97" w:rsidRDefault="00EE5D97" w:rsidP="00EE5D97">
      <w:pPr>
        <w:pStyle w:val="Normal0"/>
        <w:ind w:left="-30"/>
        <w:jc w:val="center"/>
        <w:rPr>
          <w:sz w:val="28"/>
          <w:szCs w:val="28"/>
        </w:rPr>
      </w:pPr>
    </w:p>
    <w:p w14:paraId="0F6D42EA" w14:textId="6DACCC31" w:rsidR="00EE5D97" w:rsidRPr="00EE5D97" w:rsidRDefault="00EE5D97" w:rsidP="00EE5D97">
      <w:pPr>
        <w:pStyle w:val="Normal0"/>
        <w:ind w:left="-30"/>
        <w:jc w:val="center"/>
        <w:rPr>
          <w:sz w:val="28"/>
          <w:szCs w:val="28"/>
        </w:rPr>
      </w:pPr>
    </w:p>
    <w:p w14:paraId="364EC76E" w14:textId="77777777" w:rsidR="00827E51" w:rsidRPr="00EE5D97" w:rsidRDefault="00827E51" w:rsidP="00EE5D97">
      <w:pPr>
        <w:pStyle w:val="Normal0"/>
        <w:ind w:left="-30"/>
        <w:jc w:val="center"/>
        <w:rPr>
          <w:sz w:val="28"/>
          <w:szCs w:val="28"/>
        </w:rPr>
      </w:pPr>
    </w:p>
    <w:p w14:paraId="3183A9FC" w14:textId="2114F850" w:rsidR="00EE5D97" w:rsidRPr="009A10E9" w:rsidRDefault="00AC1DA1" w:rsidP="00392E5C">
      <w:pPr>
        <w:pStyle w:val="Normal0"/>
        <w:ind w:left="-30"/>
        <w:jc w:val="center"/>
        <w:rPr>
          <w:sz w:val="28"/>
          <w:szCs w:val="28"/>
        </w:rPr>
      </w:pPr>
      <w:r w:rsidRPr="009A10E9">
        <w:rPr>
          <w:sz w:val="28"/>
          <w:szCs w:val="28"/>
        </w:rPr>
        <w:t>São Paulo</w:t>
      </w:r>
      <w:r w:rsidR="00EE5D97" w:rsidRPr="009A10E9">
        <w:rPr>
          <w:sz w:val="28"/>
          <w:szCs w:val="28"/>
        </w:rPr>
        <w:t xml:space="preserve"> - SP</w:t>
      </w:r>
    </w:p>
    <w:p w14:paraId="231CF354" w14:textId="25D0EAD7" w:rsidR="00EE5D97" w:rsidRPr="009A10E9" w:rsidRDefault="00AC1DA1" w:rsidP="00392E5C">
      <w:pPr>
        <w:pStyle w:val="Normal0"/>
        <w:ind w:left="-30"/>
        <w:jc w:val="center"/>
        <w:rPr>
          <w:sz w:val="28"/>
          <w:szCs w:val="28"/>
        </w:rPr>
      </w:pPr>
      <w:r w:rsidRPr="009A10E9">
        <w:rPr>
          <w:sz w:val="28"/>
          <w:szCs w:val="28"/>
        </w:rPr>
        <w:t>2021</w:t>
      </w:r>
    </w:p>
    <w:p w14:paraId="2E8796CE" w14:textId="77777777" w:rsidR="00EE5D97" w:rsidRPr="00EE5D97" w:rsidRDefault="00EE5D97" w:rsidP="00EE5D97">
      <w:pPr>
        <w:pStyle w:val="Normal0"/>
        <w:ind w:left="-30"/>
        <w:rPr>
          <w:sz w:val="28"/>
          <w:szCs w:val="28"/>
        </w:rPr>
      </w:pPr>
    </w:p>
    <w:p w14:paraId="327F923C" w14:textId="01C530F5" w:rsidR="00EE5D97" w:rsidRPr="00EE5D97" w:rsidRDefault="00EE5D97" w:rsidP="00EE5D97">
      <w:pPr>
        <w:ind w:left="-30"/>
        <w:rPr>
          <w:rFonts w:ascii="Times New Roman" w:hAnsi="Times New Roman" w:cs="Times New Roman"/>
        </w:rPr>
      </w:pPr>
      <w:r w:rsidRPr="00EE5D97">
        <w:rPr>
          <w:rFonts w:ascii="Times New Roman" w:hAnsi="Times New Roman" w:cs="Times New Roman"/>
        </w:rPr>
        <w:br w:type="page"/>
      </w:r>
    </w:p>
    <w:p w14:paraId="444105C8" w14:textId="4A066E59" w:rsidR="00EE5D97" w:rsidRPr="00EE5D97" w:rsidRDefault="008F18A1" w:rsidP="00EE5D97">
      <w:pPr>
        <w:pStyle w:val="Normal0"/>
        <w:widowControl w:val="0"/>
        <w:spacing w:after="200" w:line="276" w:lineRule="auto"/>
        <w:ind w:left="-30"/>
        <w:jc w:val="both"/>
        <w:rPr>
          <w:b/>
          <w:bCs/>
        </w:rPr>
      </w:pPr>
      <w:r>
        <w:lastRenderedPageBreak/>
        <w:t>ANANIAS</w:t>
      </w:r>
      <w:r w:rsidR="00EE5D97">
        <w:t xml:space="preserve">, </w:t>
      </w:r>
      <w:r>
        <w:t>Cleyton Vidal Ananias</w:t>
      </w:r>
      <w:r w:rsidR="00EE5D97">
        <w:t xml:space="preserve">; </w:t>
      </w:r>
      <w:r>
        <w:t>BRITO</w:t>
      </w:r>
      <w:r w:rsidR="00EE5D97">
        <w:t xml:space="preserve">, </w:t>
      </w:r>
      <w:r>
        <w:t>João Carlos da Silva</w:t>
      </w:r>
      <w:r w:rsidR="00EE5D97">
        <w:t xml:space="preserve">; </w:t>
      </w:r>
      <w:r>
        <w:t>COSTA</w:t>
      </w:r>
      <w:r w:rsidR="00EE5D97">
        <w:t xml:space="preserve">, </w:t>
      </w:r>
      <w:r>
        <w:t>Thais de Macedo</w:t>
      </w:r>
      <w:r w:rsidR="00EE5D97">
        <w:t xml:space="preserve">; </w:t>
      </w:r>
      <w:r>
        <w:t>FERNANDES</w:t>
      </w:r>
      <w:r w:rsidR="00EE5D97">
        <w:t xml:space="preserve">, </w:t>
      </w:r>
      <w:r>
        <w:t>Raul Segundo</w:t>
      </w:r>
      <w:r w:rsidR="00EE5D97">
        <w:t xml:space="preserve">; </w:t>
      </w:r>
      <w:r>
        <w:t>MACEDO</w:t>
      </w:r>
      <w:r w:rsidR="00EE5D97">
        <w:t xml:space="preserve">, </w:t>
      </w:r>
      <w:r>
        <w:t>Lucas Bezerra de</w:t>
      </w:r>
      <w:r w:rsidR="00EE5D97">
        <w:t xml:space="preserve">; </w:t>
      </w:r>
      <w:r>
        <w:t>PEREIRA</w:t>
      </w:r>
      <w:r w:rsidR="00EE5D97">
        <w:t xml:space="preserve">, </w:t>
      </w:r>
      <w:r>
        <w:t>Leandro</w:t>
      </w:r>
      <w:r w:rsidR="00EE5D97">
        <w:t xml:space="preserve">. </w:t>
      </w:r>
      <w:r w:rsidRPr="64D089F4">
        <w:rPr>
          <w:b/>
          <w:bCs/>
        </w:rPr>
        <w:t>Desenvolvimento de sistema para auxílio na concepção e compartilhamento de planos de aula</w:t>
      </w:r>
      <w:r w:rsidR="00EE5D97" w:rsidRPr="64D089F4">
        <w:rPr>
          <w:b/>
          <w:bCs/>
        </w:rPr>
        <w:t xml:space="preserve">. </w:t>
      </w:r>
      <w:r w:rsidR="002C4590">
        <w:t>75</w:t>
      </w:r>
      <w:r w:rsidR="00EE5D97">
        <w:t xml:space="preserve">f. Relatório Técnico-Científico. </w:t>
      </w:r>
      <w:r w:rsidR="4FB80EEE" w:rsidRPr="009071FD">
        <w:t>Eixo Computação</w:t>
      </w:r>
      <w:r w:rsidR="00EE5D97">
        <w:t xml:space="preserve"> – </w:t>
      </w:r>
      <w:r w:rsidR="00EE5D97" w:rsidRPr="64D089F4">
        <w:rPr>
          <w:b/>
          <w:bCs/>
        </w:rPr>
        <w:t>Universidade Virtual do Estado de São Paulo</w:t>
      </w:r>
      <w:r w:rsidR="00EE5D97">
        <w:t>. Tutor</w:t>
      </w:r>
      <w:r w:rsidR="002B2EBB">
        <w:t>a</w:t>
      </w:r>
      <w:r w:rsidR="00EE5D97">
        <w:t>:</w:t>
      </w:r>
      <w:r w:rsidR="002B2EBB">
        <w:t xml:space="preserve"> Gláucia Uesugi</w:t>
      </w:r>
      <w:r w:rsidR="00EE5D97">
        <w:t xml:space="preserve"> Polo</w:t>
      </w:r>
      <w:r w:rsidR="00AC1DA1">
        <w:t xml:space="preserve"> Tiquatira</w:t>
      </w:r>
      <w:r w:rsidR="00EE5D97">
        <w:t>, 20</w:t>
      </w:r>
      <w:r w:rsidR="00284B99">
        <w:t>21</w:t>
      </w:r>
      <w:r w:rsidR="00EE5D97">
        <w:t>.</w:t>
      </w:r>
    </w:p>
    <w:p w14:paraId="0D879171" w14:textId="77777777" w:rsidR="00EE5D97" w:rsidRPr="00EE5D97" w:rsidRDefault="00EE5D97" w:rsidP="00EE5D97">
      <w:pPr>
        <w:pStyle w:val="Normal0"/>
        <w:ind w:left="-30"/>
        <w:rPr>
          <w:b/>
          <w:bCs/>
        </w:rPr>
      </w:pPr>
    </w:p>
    <w:p w14:paraId="24E34FFA" w14:textId="77777777" w:rsidR="00EE5D97" w:rsidRPr="00EE5D97" w:rsidRDefault="00EE5D97" w:rsidP="00EE5D97">
      <w:pPr>
        <w:pStyle w:val="Normal0"/>
        <w:ind w:left="-30"/>
        <w:rPr>
          <w:b/>
          <w:bCs/>
        </w:rPr>
      </w:pPr>
    </w:p>
    <w:p w14:paraId="3F7FFEF0" w14:textId="26B241DA" w:rsidR="00EE5D97" w:rsidRPr="009A10E9" w:rsidRDefault="00EE5D97" w:rsidP="009A10E9">
      <w:pPr>
        <w:pStyle w:val="Normal0"/>
        <w:ind w:left="-30"/>
        <w:jc w:val="center"/>
        <w:rPr>
          <w:b/>
          <w:bCs/>
        </w:rPr>
      </w:pPr>
      <w:r w:rsidRPr="009A10E9">
        <w:rPr>
          <w:b/>
          <w:bCs/>
        </w:rPr>
        <w:t>RESUMO</w:t>
      </w:r>
    </w:p>
    <w:p w14:paraId="2C642437" w14:textId="77777777" w:rsidR="00EE5D97" w:rsidRPr="00453C02" w:rsidRDefault="00EE5D97" w:rsidP="00EE5D97">
      <w:pPr>
        <w:pStyle w:val="Normal0"/>
        <w:ind w:left="-30"/>
        <w:rPr>
          <w:b/>
          <w:bCs/>
        </w:rPr>
      </w:pPr>
    </w:p>
    <w:p w14:paraId="4E5F1D60" w14:textId="1661E4AC" w:rsidR="00CF3A2B" w:rsidRPr="00453C02" w:rsidRDefault="00145745" w:rsidP="00145745">
      <w:pPr>
        <w:pStyle w:val="Normal0"/>
        <w:ind w:left="-30"/>
        <w:jc w:val="both"/>
      </w:pPr>
      <w:r>
        <w:t>O plano de aula</w:t>
      </w:r>
      <w:r w:rsidR="00453C02">
        <w:t>, desenvolvido individualmente por cada um dos docentes,</w:t>
      </w:r>
      <w:r>
        <w:t xml:space="preserve"> é uma ferramenta essencial para atingir o êxito em um processo de ensino e aprendizagem</w:t>
      </w:r>
      <w:r w:rsidR="00453C02">
        <w:t>. Ele</w:t>
      </w:r>
      <w:r>
        <w:t xml:space="preserve"> retrata um sequenciamento lógico de como transmitir conhecimento</w:t>
      </w:r>
      <w:r w:rsidR="00453C02">
        <w:t>s, prover reflexões, propor ações educativas</w:t>
      </w:r>
      <w:r>
        <w:t xml:space="preserve"> e desenvolver eventuais competências, habilidades e valores. </w:t>
      </w:r>
      <w:del w:id="1" w:author="Raul Segundo Fernandes" w:date="2021-11-19T10:45:00Z">
        <w:r w:rsidDel="00A30BEA">
          <w:delText xml:space="preserve"> </w:delText>
        </w:r>
      </w:del>
      <w:r w:rsidR="009A10E9">
        <w:t xml:space="preserve">Este trabalho, tem como objeto de estudo o desenvolvimento de um sistema </w:t>
      </w:r>
      <w:r w:rsidR="38101BF5" w:rsidRPr="64D089F4">
        <w:rPr>
          <w:i/>
          <w:iCs/>
        </w:rPr>
        <w:t>Web</w:t>
      </w:r>
      <w:r w:rsidR="009A10E9">
        <w:t xml:space="preserve"> para auxiliar os docentes da instituição Senac São Paulo</w:t>
      </w:r>
      <w:r w:rsidR="00CF3A2B">
        <w:t xml:space="preserve"> (unidade Guarulhos)</w:t>
      </w:r>
      <w:r w:rsidR="009A10E9">
        <w:t xml:space="preserve"> </w:t>
      </w:r>
      <w:r w:rsidR="00CF3A2B">
        <w:t xml:space="preserve">na construção de plano de aula mais assertivo e que contribua para a aplicação de situações de aprendizagem que mais se adequem as demandas e ao perfil dos discentes, considerando </w:t>
      </w:r>
      <w:r w:rsidR="008026F8">
        <w:t xml:space="preserve">o </w:t>
      </w:r>
      <w:r w:rsidR="00CF3A2B">
        <w:t>histórico</w:t>
      </w:r>
      <w:r w:rsidR="008026F8">
        <w:t xml:space="preserve"> e o compartilhamento</w:t>
      </w:r>
      <w:r w:rsidR="00CF3A2B">
        <w:t xml:space="preserve"> de boas práticas já desenvolvidas e implementadas pela equipe de trabalho.</w:t>
      </w:r>
      <w:r>
        <w:t xml:space="preserve"> Para prover determinada solução, as bases para </w:t>
      </w:r>
      <w:r w:rsidR="00453C02">
        <w:t>o desenvolvimento</w:t>
      </w:r>
      <w:r>
        <w:t xml:space="preserve"> desta pesquisa são </w:t>
      </w:r>
      <w:r w:rsidR="00453C02">
        <w:t>as consultas a</w:t>
      </w:r>
      <w:r>
        <w:t xml:space="preserve"> materiais bibliográficos pertinentes ao tema; </w:t>
      </w:r>
      <w:r w:rsidR="00453C02">
        <w:t xml:space="preserve">assim como o entendimento das ações pedagógicas da instituição a ser estudada, por meio de seus documentos oficiais em que apresenta sua proposta pedagógica e a utilização de tecnologias para desenvolvimento do sistema e respectiva base de dados, neste caso o </w:t>
      </w:r>
      <w:r w:rsidR="00453C02" w:rsidRPr="009071FD">
        <w:rPr>
          <w:i/>
          <w:iCs/>
        </w:rPr>
        <w:t xml:space="preserve">framework </w:t>
      </w:r>
      <w:r w:rsidR="00453C02">
        <w:t xml:space="preserve">Django e o MySQL, respectivamente. </w:t>
      </w:r>
      <w:r w:rsidR="008026F8">
        <w:t>Para melhor entendimento do cenário existente, optou-se pela identificação de requisitos mínimos para desenvolvimento da solução por meio de entrevistas com os agentes do processo educacional (docentes, coordenadores e demais membros da área pedagógica da instituição) e pela prototipação para posterior validação, aperfeiçoamento e/ou correções do recurso a ser desenvolvido.</w:t>
      </w:r>
      <w:del w:id="2" w:author="Raul Segundo Fernandes" w:date="2021-11-19T10:51:00Z">
        <w:r w:rsidR="008026F8" w:rsidDel="002525FB">
          <w:delText xml:space="preserve">   </w:delText>
        </w:r>
        <w:r w:rsidR="00453C02" w:rsidDel="002525FB">
          <w:delText xml:space="preserve">  </w:delText>
        </w:r>
      </w:del>
    </w:p>
    <w:p w14:paraId="18CE2275" w14:textId="572C023F" w:rsidR="00EE5D97" w:rsidRPr="009071FD" w:rsidRDefault="00CF3A2B" w:rsidP="64D089F4">
      <w:pPr>
        <w:pStyle w:val="Normal0"/>
        <w:ind w:left="-30"/>
        <w:jc w:val="both"/>
      </w:pPr>
      <w:r w:rsidRPr="009071FD">
        <w:t xml:space="preserve">  </w:t>
      </w:r>
    </w:p>
    <w:p w14:paraId="370C9921" w14:textId="77777777" w:rsidR="00EE5D97" w:rsidRPr="00AC1DA1" w:rsidRDefault="00EE5D97" w:rsidP="00EE5D97">
      <w:pPr>
        <w:pStyle w:val="Normal0"/>
        <w:ind w:left="-30"/>
        <w:jc w:val="both"/>
        <w:rPr>
          <w:highlight w:val="yellow"/>
        </w:rPr>
      </w:pPr>
    </w:p>
    <w:p w14:paraId="795B4A6C" w14:textId="691C4648" w:rsidR="00EE5D97" w:rsidRPr="008026F8" w:rsidRDefault="00EE5D97" w:rsidP="00EE5D97">
      <w:pPr>
        <w:pStyle w:val="Normal0"/>
        <w:ind w:left="-30"/>
      </w:pPr>
      <w:r w:rsidRPr="64D089F4">
        <w:rPr>
          <w:b/>
          <w:bCs/>
        </w:rPr>
        <w:t>PALAVRAS-CHAVE:</w:t>
      </w:r>
      <w:r w:rsidR="008026F8" w:rsidRPr="64D089F4">
        <w:rPr>
          <w:b/>
          <w:bCs/>
        </w:rPr>
        <w:t xml:space="preserve"> </w:t>
      </w:r>
      <w:r w:rsidR="008026F8">
        <w:t xml:space="preserve">planejamento, plano de aula, educação, solução, Django, MySQL, desenvolvimento, sistema, </w:t>
      </w:r>
      <w:r w:rsidR="008026F8" w:rsidRPr="009071FD">
        <w:rPr>
          <w:i/>
          <w:iCs/>
        </w:rPr>
        <w:t>web</w:t>
      </w:r>
      <w:r w:rsidR="008026F8">
        <w:t>.</w:t>
      </w:r>
    </w:p>
    <w:p w14:paraId="3E42FD5B" w14:textId="77777777" w:rsidR="00EE5D97" w:rsidRPr="00EE5D97" w:rsidRDefault="00EE5D97" w:rsidP="00EE5D97">
      <w:pPr>
        <w:pStyle w:val="Normal0"/>
        <w:ind w:left="-30"/>
        <w:jc w:val="both"/>
      </w:pPr>
    </w:p>
    <w:p w14:paraId="2AFE6A18" w14:textId="77777777" w:rsidR="00EE5D97" w:rsidRPr="00EE5D97" w:rsidRDefault="00EE5D97" w:rsidP="00EE5D97">
      <w:pPr>
        <w:pStyle w:val="Normal0"/>
        <w:ind w:left="-30"/>
        <w:jc w:val="both"/>
      </w:pPr>
    </w:p>
    <w:p w14:paraId="7D38F2FB" w14:textId="77777777" w:rsidR="00EE5D97" w:rsidRPr="00EE5D97" w:rsidRDefault="00EE5D97" w:rsidP="00EE5D97">
      <w:pPr>
        <w:pStyle w:val="Normal0"/>
        <w:ind w:left="-30"/>
        <w:jc w:val="both"/>
      </w:pPr>
    </w:p>
    <w:p w14:paraId="0CCE8657" w14:textId="77777777" w:rsidR="00EE5D97" w:rsidRPr="00EE5D97" w:rsidRDefault="00EE5D97" w:rsidP="00EE5D97">
      <w:pPr>
        <w:pStyle w:val="Normal0"/>
        <w:ind w:left="-30"/>
        <w:jc w:val="both"/>
      </w:pPr>
    </w:p>
    <w:p w14:paraId="6A047485" w14:textId="77777777" w:rsidR="00EE5D97" w:rsidRPr="00EE5D97" w:rsidRDefault="00EE5D97" w:rsidP="00EE5D97">
      <w:pPr>
        <w:pStyle w:val="Normal0"/>
        <w:ind w:left="-30"/>
        <w:jc w:val="both"/>
      </w:pPr>
    </w:p>
    <w:p w14:paraId="47F70601" w14:textId="77777777" w:rsidR="00EE5D97" w:rsidRPr="00EE5D97" w:rsidRDefault="00EE5D97" w:rsidP="00EE5D97">
      <w:pPr>
        <w:pStyle w:val="Normal0"/>
        <w:ind w:left="-30"/>
        <w:jc w:val="both"/>
      </w:pPr>
    </w:p>
    <w:p w14:paraId="6AAE3F95" w14:textId="77777777" w:rsidR="00EE5D97" w:rsidRPr="00EE5D97" w:rsidRDefault="00EE5D97" w:rsidP="00EE5D97">
      <w:pPr>
        <w:pStyle w:val="Normal0"/>
        <w:ind w:left="-30"/>
        <w:jc w:val="both"/>
      </w:pPr>
    </w:p>
    <w:p w14:paraId="39CA348F" w14:textId="77777777" w:rsidR="00EE5D97" w:rsidRPr="00EE5D97" w:rsidRDefault="00EE5D97" w:rsidP="00EE5D97">
      <w:pPr>
        <w:pStyle w:val="Normal0"/>
        <w:ind w:left="-30"/>
        <w:jc w:val="both"/>
      </w:pPr>
    </w:p>
    <w:p w14:paraId="1D4F2E57" w14:textId="77777777" w:rsidR="00EE5D97" w:rsidRPr="00EE5D97" w:rsidRDefault="00EE5D97" w:rsidP="00EE5D97">
      <w:pPr>
        <w:pStyle w:val="Normal0"/>
        <w:ind w:left="-30"/>
        <w:jc w:val="both"/>
      </w:pPr>
    </w:p>
    <w:p w14:paraId="01B171A9" w14:textId="77777777" w:rsidR="00EE5D97" w:rsidRPr="00EE5D97" w:rsidRDefault="00EE5D97" w:rsidP="00EE5D97">
      <w:pPr>
        <w:pStyle w:val="Normal0"/>
        <w:ind w:left="-30"/>
        <w:jc w:val="both"/>
      </w:pPr>
    </w:p>
    <w:p w14:paraId="0F6220C3" w14:textId="77777777" w:rsidR="00EE5D97" w:rsidRPr="00EE5D97" w:rsidRDefault="00EE5D97" w:rsidP="00EE5D97">
      <w:pPr>
        <w:pStyle w:val="Normal0"/>
        <w:ind w:left="-30"/>
        <w:jc w:val="both"/>
      </w:pPr>
    </w:p>
    <w:p w14:paraId="428F8D71" w14:textId="77777777" w:rsidR="00EE5D97" w:rsidRPr="00EE5D97" w:rsidRDefault="00EE5D97" w:rsidP="00EE5D97">
      <w:pPr>
        <w:pStyle w:val="Normal0"/>
        <w:ind w:left="-30"/>
        <w:jc w:val="both"/>
      </w:pPr>
    </w:p>
    <w:p w14:paraId="190DDF6D" w14:textId="1832062A" w:rsidR="00EE5D97" w:rsidRPr="00EE5D97" w:rsidRDefault="00EE5D97" w:rsidP="00EE5D97">
      <w:pPr>
        <w:ind w:left="-30"/>
        <w:rPr>
          <w:rFonts w:ascii="Times New Roman" w:hAnsi="Times New Roman" w:cs="Times New Roman"/>
        </w:rPr>
      </w:pPr>
    </w:p>
    <w:p w14:paraId="52233221" w14:textId="2A3E7F6C" w:rsidR="00EE5D97" w:rsidRDefault="00EE5D97" w:rsidP="00EE5D97">
      <w:pPr>
        <w:ind w:left="-30"/>
        <w:rPr>
          <w:rFonts w:ascii="Times New Roman" w:hAnsi="Times New Roman" w:cs="Times New Roman"/>
        </w:rPr>
      </w:pPr>
    </w:p>
    <w:p w14:paraId="3AAB2209" w14:textId="77777777" w:rsidR="000F4E50" w:rsidRPr="00EE5D97" w:rsidRDefault="000F4E50" w:rsidP="00EE5D97">
      <w:pPr>
        <w:ind w:left="-30"/>
        <w:rPr>
          <w:rFonts w:ascii="Times New Roman" w:hAnsi="Times New Roman" w:cs="Times New Roman"/>
        </w:rPr>
      </w:pPr>
    </w:p>
    <w:p w14:paraId="5B8B409C" w14:textId="083A89E0" w:rsidR="00EE5D97" w:rsidRPr="00EE5D97" w:rsidRDefault="00EE5D97" w:rsidP="00EE5D97">
      <w:pPr>
        <w:ind w:left="-30"/>
        <w:rPr>
          <w:rFonts w:ascii="Times New Roman" w:hAnsi="Times New Roman" w:cs="Times New Roman"/>
        </w:rPr>
      </w:pPr>
    </w:p>
    <w:p w14:paraId="1A8A693E" w14:textId="3599FE18" w:rsidR="00EE5D97" w:rsidRPr="00C366DA" w:rsidRDefault="00EE5D97" w:rsidP="00565539">
      <w:pPr>
        <w:pStyle w:val="Normal0"/>
        <w:ind w:left="-30"/>
        <w:jc w:val="center"/>
        <w:rPr>
          <w:b/>
          <w:bCs/>
        </w:rPr>
      </w:pPr>
      <w:r w:rsidRPr="00C366DA">
        <w:rPr>
          <w:b/>
          <w:bCs/>
        </w:rPr>
        <w:lastRenderedPageBreak/>
        <w:t>LISTA DE ILUSTRAÇÕES</w:t>
      </w:r>
    </w:p>
    <w:p w14:paraId="4AF439DA" w14:textId="77777777" w:rsidR="00EE5D97" w:rsidRPr="00DC46ED" w:rsidRDefault="00EE5D97" w:rsidP="00EE5D97">
      <w:pPr>
        <w:pStyle w:val="Normal0"/>
        <w:ind w:left="-30"/>
        <w:rPr>
          <w:b/>
          <w:bCs/>
          <w:highlight w:val="yellow"/>
        </w:rPr>
      </w:pPr>
    </w:p>
    <w:tbl>
      <w:tblPr>
        <w:tblStyle w:val="Tabelacomgrade"/>
        <w:tblW w:w="9239" w:type="dxa"/>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567"/>
      </w:tblGrid>
      <w:tr w:rsidR="00C366DA" w:rsidRPr="000A5BA1" w14:paraId="69339862" w14:textId="77777777" w:rsidTr="2A5C8022">
        <w:tc>
          <w:tcPr>
            <w:tcW w:w="8672" w:type="dxa"/>
          </w:tcPr>
          <w:p w14:paraId="1D1DF6E2" w14:textId="2B5D64D6" w:rsidR="00C366DA" w:rsidRPr="009071FD" w:rsidRDefault="00C366DA" w:rsidP="00401DDB">
            <w:pPr>
              <w:pStyle w:val="Normal0"/>
            </w:pPr>
            <w:r w:rsidRPr="009071FD">
              <w:t>Figura 1 – Revoluções industriais....................................................................................</w:t>
            </w:r>
            <w:r w:rsidR="00124E93">
              <w:t>...</w:t>
            </w:r>
          </w:p>
        </w:tc>
        <w:tc>
          <w:tcPr>
            <w:tcW w:w="567" w:type="dxa"/>
          </w:tcPr>
          <w:p w14:paraId="2194EC22" w14:textId="4F6BB868" w:rsidR="00C366DA" w:rsidRPr="00124E93" w:rsidRDefault="002125E3" w:rsidP="00401DDB">
            <w:pPr>
              <w:pStyle w:val="Normal0"/>
            </w:pPr>
            <w:r w:rsidRPr="00124E93">
              <w:t>14</w:t>
            </w:r>
          </w:p>
        </w:tc>
      </w:tr>
      <w:tr w:rsidR="00C366DA" w:rsidRPr="000A5BA1" w14:paraId="62E9BFB3" w14:textId="77777777" w:rsidTr="2A5C8022">
        <w:tc>
          <w:tcPr>
            <w:tcW w:w="8672" w:type="dxa"/>
          </w:tcPr>
          <w:p w14:paraId="7B69E51A" w14:textId="695CFD28" w:rsidR="00C366DA" w:rsidRPr="009071FD" w:rsidRDefault="00C366DA" w:rsidP="00401DDB">
            <w:pPr>
              <w:pStyle w:val="Normal0"/>
            </w:pPr>
            <w:r w:rsidRPr="009071FD">
              <w:t>Figura 2 – Informação x conhecimento..........................................................................</w:t>
            </w:r>
            <w:r w:rsidR="00124E93">
              <w:t>....</w:t>
            </w:r>
          </w:p>
        </w:tc>
        <w:tc>
          <w:tcPr>
            <w:tcW w:w="567" w:type="dxa"/>
          </w:tcPr>
          <w:p w14:paraId="2887202A" w14:textId="6553E3B9" w:rsidR="00C366DA" w:rsidRPr="00124E93" w:rsidRDefault="002125E3" w:rsidP="00401DDB">
            <w:pPr>
              <w:pStyle w:val="Normal0"/>
            </w:pPr>
            <w:r w:rsidRPr="00124E93">
              <w:t>17</w:t>
            </w:r>
          </w:p>
        </w:tc>
      </w:tr>
      <w:tr w:rsidR="00C366DA" w:rsidRPr="000A5BA1" w14:paraId="18DE0E7E" w14:textId="77777777" w:rsidTr="2A5C8022">
        <w:tc>
          <w:tcPr>
            <w:tcW w:w="8672" w:type="dxa"/>
          </w:tcPr>
          <w:p w14:paraId="3C6C2B11" w14:textId="441F20C6" w:rsidR="00C366DA" w:rsidRPr="009071FD" w:rsidRDefault="00C366DA" w:rsidP="00401DDB">
            <w:pPr>
              <w:pStyle w:val="Normal0"/>
            </w:pPr>
            <w:r w:rsidRPr="009071FD">
              <w:t>Figura 3 – Pilares contemporâneos da educação</w:t>
            </w:r>
            <w:r w:rsidR="00AE4C1E" w:rsidRPr="009071FD">
              <w:t>...........................................................</w:t>
            </w:r>
            <w:r w:rsidR="00124E93">
              <w:t>.....</w:t>
            </w:r>
          </w:p>
        </w:tc>
        <w:tc>
          <w:tcPr>
            <w:tcW w:w="567" w:type="dxa"/>
          </w:tcPr>
          <w:p w14:paraId="1CBCFA61" w14:textId="6AA34CBA" w:rsidR="00C366DA" w:rsidRPr="00124E93" w:rsidRDefault="002125E3" w:rsidP="00401DDB">
            <w:pPr>
              <w:pStyle w:val="Normal0"/>
            </w:pPr>
            <w:r w:rsidRPr="00124E93">
              <w:t>18</w:t>
            </w:r>
          </w:p>
        </w:tc>
      </w:tr>
      <w:tr w:rsidR="00C366DA" w:rsidRPr="000A5BA1" w14:paraId="78F28C90" w14:textId="77777777" w:rsidTr="2A5C8022">
        <w:tc>
          <w:tcPr>
            <w:tcW w:w="8672" w:type="dxa"/>
          </w:tcPr>
          <w:p w14:paraId="19DEB48B" w14:textId="206BB555" w:rsidR="00C366DA" w:rsidRPr="009071FD" w:rsidRDefault="00C366DA" w:rsidP="00401DDB">
            <w:pPr>
              <w:pStyle w:val="Normal0"/>
            </w:pPr>
            <w:r w:rsidRPr="009071FD">
              <w:t>Figura 4 – Marcas formativas Senac</w:t>
            </w:r>
            <w:r w:rsidR="00AE4C1E" w:rsidRPr="009071FD">
              <w:t>...............................................................................</w:t>
            </w:r>
            <w:r w:rsidR="00124E93">
              <w:t>....</w:t>
            </w:r>
          </w:p>
        </w:tc>
        <w:tc>
          <w:tcPr>
            <w:tcW w:w="567" w:type="dxa"/>
          </w:tcPr>
          <w:p w14:paraId="0FC0F7E4" w14:textId="4E233CAB" w:rsidR="00C366DA" w:rsidRPr="00124E93" w:rsidRDefault="002125E3" w:rsidP="00401DDB">
            <w:pPr>
              <w:pStyle w:val="Normal0"/>
            </w:pPr>
            <w:r w:rsidRPr="00124E93">
              <w:t>20</w:t>
            </w:r>
          </w:p>
        </w:tc>
      </w:tr>
      <w:tr w:rsidR="00C366DA" w:rsidRPr="000A5BA1" w14:paraId="0D4BE7A8" w14:textId="77777777" w:rsidTr="2A5C8022">
        <w:tc>
          <w:tcPr>
            <w:tcW w:w="8672" w:type="dxa"/>
          </w:tcPr>
          <w:p w14:paraId="0C076CFF" w14:textId="13F87CD2" w:rsidR="00C366DA" w:rsidRPr="009071FD" w:rsidRDefault="00C366DA" w:rsidP="00401DDB">
            <w:pPr>
              <w:pStyle w:val="Normal0"/>
            </w:pPr>
            <w:r w:rsidRPr="009071FD">
              <w:t>Figura 5 – Organização curricular</w:t>
            </w:r>
            <w:r w:rsidR="00AE4C1E" w:rsidRPr="009071FD">
              <w:t>..................................................................................</w:t>
            </w:r>
            <w:r w:rsidR="00124E93">
              <w:t>....</w:t>
            </w:r>
          </w:p>
        </w:tc>
        <w:tc>
          <w:tcPr>
            <w:tcW w:w="567" w:type="dxa"/>
          </w:tcPr>
          <w:p w14:paraId="13ED2FB5" w14:textId="641A95EA" w:rsidR="00C366DA" w:rsidRPr="00124E93" w:rsidRDefault="002125E3" w:rsidP="00401DDB">
            <w:pPr>
              <w:pStyle w:val="Normal0"/>
            </w:pPr>
            <w:r w:rsidRPr="00124E93">
              <w:t>23</w:t>
            </w:r>
          </w:p>
        </w:tc>
      </w:tr>
      <w:tr w:rsidR="00C366DA" w:rsidRPr="000A5BA1" w14:paraId="29D1C69B" w14:textId="77777777" w:rsidTr="2A5C8022">
        <w:tc>
          <w:tcPr>
            <w:tcW w:w="8672" w:type="dxa"/>
          </w:tcPr>
          <w:p w14:paraId="3402D4A6" w14:textId="251B931C" w:rsidR="00C366DA" w:rsidRPr="009071FD" w:rsidRDefault="00C366DA" w:rsidP="00401DDB">
            <w:pPr>
              <w:pStyle w:val="Normal0"/>
            </w:pPr>
            <w:r w:rsidRPr="009071FD">
              <w:t>Figura 6 – Relação entre os atores que constituem a situação de aprendizagem</w:t>
            </w:r>
            <w:r w:rsidR="00AE4C1E" w:rsidRPr="009071FD">
              <w:t>.......</w:t>
            </w:r>
            <w:r w:rsidR="00124E93">
              <w:t>.........</w:t>
            </w:r>
          </w:p>
        </w:tc>
        <w:tc>
          <w:tcPr>
            <w:tcW w:w="567" w:type="dxa"/>
          </w:tcPr>
          <w:p w14:paraId="6BA4BC1E" w14:textId="272CC510" w:rsidR="00C366DA" w:rsidRPr="00124E93" w:rsidRDefault="002125E3" w:rsidP="00401DDB">
            <w:pPr>
              <w:pStyle w:val="Normal0"/>
            </w:pPr>
            <w:r w:rsidRPr="00124E93">
              <w:t>26</w:t>
            </w:r>
          </w:p>
        </w:tc>
      </w:tr>
      <w:tr w:rsidR="00C366DA" w:rsidRPr="000A5BA1" w14:paraId="54C420FB" w14:textId="77777777" w:rsidTr="2A5C8022">
        <w:tc>
          <w:tcPr>
            <w:tcW w:w="8672" w:type="dxa"/>
          </w:tcPr>
          <w:p w14:paraId="6FBCFDF3" w14:textId="118D6E35" w:rsidR="00C366DA" w:rsidRPr="009071FD" w:rsidRDefault="00C366DA" w:rsidP="00401DDB">
            <w:pPr>
              <w:pStyle w:val="Normal0"/>
            </w:pPr>
            <w:r w:rsidRPr="009071FD">
              <w:t>Figura 7 – Etapas de modelagem de dados</w:t>
            </w:r>
            <w:r w:rsidR="00AE4C1E" w:rsidRPr="009071FD">
              <w:t>.....................................................................</w:t>
            </w:r>
            <w:r w:rsidR="00124E93">
              <w:t>....</w:t>
            </w:r>
          </w:p>
        </w:tc>
        <w:tc>
          <w:tcPr>
            <w:tcW w:w="567" w:type="dxa"/>
          </w:tcPr>
          <w:p w14:paraId="406744B8" w14:textId="4540809E" w:rsidR="00C366DA" w:rsidRPr="00124E93" w:rsidRDefault="027F6A48" w:rsidP="00401DDB">
            <w:pPr>
              <w:pStyle w:val="Normal0"/>
            </w:pPr>
            <w:r>
              <w:t>3</w:t>
            </w:r>
            <w:r w:rsidR="009E482E">
              <w:t>6</w:t>
            </w:r>
          </w:p>
        </w:tc>
      </w:tr>
      <w:tr w:rsidR="00C366DA" w:rsidRPr="000A5BA1" w14:paraId="68F8D7D4" w14:textId="77777777" w:rsidTr="2A5C8022">
        <w:tc>
          <w:tcPr>
            <w:tcW w:w="8672" w:type="dxa"/>
          </w:tcPr>
          <w:p w14:paraId="03322ABC" w14:textId="14243CF8" w:rsidR="00C366DA" w:rsidRPr="009071FD" w:rsidRDefault="00C366DA" w:rsidP="00401DDB">
            <w:pPr>
              <w:pStyle w:val="Normal0"/>
            </w:pPr>
            <w:r w:rsidRPr="009071FD">
              <w:t>Figura 8 – Sistemas de Controle de Versões</w:t>
            </w:r>
            <w:r w:rsidR="00AE4C1E" w:rsidRPr="009071FD">
              <w:t>...................................................................</w:t>
            </w:r>
            <w:r w:rsidR="00124E93">
              <w:t>...</w:t>
            </w:r>
          </w:p>
        </w:tc>
        <w:tc>
          <w:tcPr>
            <w:tcW w:w="567" w:type="dxa"/>
          </w:tcPr>
          <w:p w14:paraId="369E10D7" w14:textId="620DBAE2" w:rsidR="00C366DA" w:rsidRPr="00124E93" w:rsidRDefault="77802D0C" w:rsidP="00401DDB">
            <w:pPr>
              <w:pStyle w:val="Normal0"/>
            </w:pPr>
            <w:r>
              <w:t>5</w:t>
            </w:r>
            <w:r w:rsidR="009E482E">
              <w:t>4</w:t>
            </w:r>
          </w:p>
        </w:tc>
      </w:tr>
      <w:tr w:rsidR="00C366DA" w:rsidRPr="000A5BA1" w14:paraId="67376662" w14:textId="77777777" w:rsidTr="2A5C8022">
        <w:tc>
          <w:tcPr>
            <w:tcW w:w="8672" w:type="dxa"/>
          </w:tcPr>
          <w:p w14:paraId="2D7CDB0D" w14:textId="001286D3" w:rsidR="00C366DA" w:rsidRPr="009071FD" w:rsidRDefault="00C366DA" w:rsidP="00401DDB">
            <w:pPr>
              <w:pStyle w:val="Normal0"/>
            </w:pPr>
            <w:r w:rsidRPr="009071FD">
              <w:t>Figura 9 – Sistema de Controle de Versão com modelo centralizado</w:t>
            </w:r>
            <w:r w:rsidR="00AE4C1E" w:rsidRPr="009071FD">
              <w:t>..........................</w:t>
            </w:r>
            <w:r w:rsidR="00124E93">
              <w:t>......</w:t>
            </w:r>
          </w:p>
        </w:tc>
        <w:tc>
          <w:tcPr>
            <w:tcW w:w="567" w:type="dxa"/>
          </w:tcPr>
          <w:p w14:paraId="29EC3EF1" w14:textId="4FB1711E" w:rsidR="00C366DA" w:rsidRPr="00124E93" w:rsidRDefault="77802D0C" w:rsidP="00401DDB">
            <w:pPr>
              <w:pStyle w:val="Normal0"/>
            </w:pPr>
            <w:r>
              <w:t>5</w:t>
            </w:r>
            <w:r w:rsidR="009E482E">
              <w:t>5</w:t>
            </w:r>
          </w:p>
        </w:tc>
      </w:tr>
      <w:tr w:rsidR="00C366DA" w:rsidRPr="000A5BA1" w14:paraId="4920A04E" w14:textId="77777777" w:rsidTr="2A5C8022">
        <w:tc>
          <w:tcPr>
            <w:tcW w:w="8672" w:type="dxa"/>
          </w:tcPr>
          <w:p w14:paraId="535FBEB4" w14:textId="2B7EEF0D" w:rsidR="00C366DA" w:rsidRPr="009071FD" w:rsidRDefault="00C366DA" w:rsidP="00401DDB">
            <w:pPr>
              <w:pStyle w:val="Normal0"/>
            </w:pPr>
            <w:r w:rsidRPr="009071FD">
              <w:t>Figura 10 – Sistema de Controle de Versão com modelo centralizado</w:t>
            </w:r>
            <w:r w:rsidR="00AE4C1E" w:rsidRPr="009071FD">
              <w:t>........................</w:t>
            </w:r>
            <w:r w:rsidR="00124E93">
              <w:t>......</w:t>
            </w:r>
          </w:p>
        </w:tc>
        <w:tc>
          <w:tcPr>
            <w:tcW w:w="567" w:type="dxa"/>
          </w:tcPr>
          <w:p w14:paraId="1B23D7F5" w14:textId="67A07A2C" w:rsidR="00C366DA" w:rsidRPr="00124E93" w:rsidRDefault="77802D0C" w:rsidP="00401DDB">
            <w:pPr>
              <w:pStyle w:val="Normal0"/>
            </w:pPr>
            <w:r>
              <w:t>5</w:t>
            </w:r>
            <w:r w:rsidR="009E482E">
              <w:t>6</w:t>
            </w:r>
          </w:p>
        </w:tc>
      </w:tr>
      <w:tr w:rsidR="00C366DA" w:rsidRPr="000A5BA1" w14:paraId="11311799" w14:textId="77777777" w:rsidTr="2A5C8022">
        <w:tc>
          <w:tcPr>
            <w:tcW w:w="8672" w:type="dxa"/>
          </w:tcPr>
          <w:p w14:paraId="03B2A310" w14:textId="4FA773D8" w:rsidR="00C366DA" w:rsidRPr="009071FD" w:rsidRDefault="00C366DA" w:rsidP="00401DDB">
            <w:pPr>
              <w:pStyle w:val="Normal0"/>
            </w:pPr>
            <w:r w:rsidRPr="009071FD">
              <w:t>Figura 11 – Diferença entre Git e GitHub</w:t>
            </w:r>
            <w:r w:rsidR="00AE4C1E" w:rsidRPr="009071FD">
              <w:t>......................................................................</w:t>
            </w:r>
            <w:r w:rsidR="00124E93">
              <w:t>....</w:t>
            </w:r>
          </w:p>
        </w:tc>
        <w:tc>
          <w:tcPr>
            <w:tcW w:w="567" w:type="dxa"/>
          </w:tcPr>
          <w:p w14:paraId="77263E4D" w14:textId="338CAAE0" w:rsidR="00C366DA" w:rsidRPr="00124E93" w:rsidRDefault="065BFCAA" w:rsidP="00401DDB">
            <w:pPr>
              <w:pStyle w:val="Normal0"/>
            </w:pPr>
            <w:r>
              <w:t>5</w:t>
            </w:r>
            <w:r w:rsidR="009E482E">
              <w:t>9</w:t>
            </w:r>
          </w:p>
        </w:tc>
      </w:tr>
      <w:tr w:rsidR="00C366DA" w:rsidRPr="000A5BA1" w14:paraId="14EC8C56" w14:textId="77777777" w:rsidTr="2A5C8022">
        <w:tc>
          <w:tcPr>
            <w:tcW w:w="8672" w:type="dxa"/>
          </w:tcPr>
          <w:p w14:paraId="2362F35E" w14:textId="75095B91" w:rsidR="00C366DA" w:rsidRPr="009071FD" w:rsidRDefault="00C366DA" w:rsidP="00401DDB">
            <w:pPr>
              <w:pStyle w:val="Normal0"/>
            </w:pPr>
            <w:r w:rsidRPr="009071FD">
              <w:t>Figura 12 – Arquitetura do Framework Django</w:t>
            </w:r>
            <w:r w:rsidR="00AE4C1E" w:rsidRPr="009071FD">
              <w:t>...........................................................</w:t>
            </w:r>
            <w:r w:rsidR="00124E93">
              <w:t>......</w:t>
            </w:r>
          </w:p>
        </w:tc>
        <w:tc>
          <w:tcPr>
            <w:tcW w:w="567" w:type="dxa"/>
          </w:tcPr>
          <w:p w14:paraId="261F2C20" w14:textId="0412D355" w:rsidR="00C366DA" w:rsidRPr="00124E93" w:rsidRDefault="77802D0C" w:rsidP="00401DDB">
            <w:pPr>
              <w:pStyle w:val="Normal0"/>
            </w:pPr>
            <w:r>
              <w:t>6</w:t>
            </w:r>
            <w:r w:rsidR="009E482E">
              <w:t>2</w:t>
            </w:r>
          </w:p>
        </w:tc>
      </w:tr>
      <w:tr w:rsidR="00C366DA" w:rsidRPr="000A5BA1" w14:paraId="23F601BF" w14:textId="77777777" w:rsidTr="2A5C8022">
        <w:tc>
          <w:tcPr>
            <w:tcW w:w="8672" w:type="dxa"/>
          </w:tcPr>
          <w:p w14:paraId="51D0885F" w14:textId="42FAFAA3" w:rsidR="00C366DA" w:rsidRPr="009071FD" w:rsidRDefault="00C366DA" w:rsidP="00401DDB">
            <w:pPr>
              <w:pStyle w:val="Normal0"/>
            </w:pPr>
            <w:r w:rsidRPr="009071FD">
              <w:t>Figura 13 – Exemplo de Caching</w:t>
            </w:r>
            <w:r w:rsidR="00AE4C1E" w:rsidRPr="009071FD">
              <w:t>.....................................................................................</w:t>
            </w:r>
            <w:r w:rsidR="00124E93">
              <w:t>..</w:t>
            </w:r>
          </w:p>
        </w:tc>
        <w:tc>
          <w:tcPr>
            <w:tcW w:w="567" w:type="dxa"/>
          </w:tcPr>
          <w:p w14:paraId="480C8924" w14:textId="420AB2C3" w:rsidR="00C366DA" w:rsidRPr="00124E93" w:rsidRDefault="77802D0C" w:rsidP="00401DDB">
            <w:pPr>
              <w:pStyle w:val="Normal0"/>
            </w:pPr>
            <w:r>
              <w:t>6</w:t>
            </w:r>
            <w:r w:rsidR="009E482E">
              <w:t>4</w:t>
            </w:r>
          </w:p>
        </w:tc>
      </w:tr>
      <w:tr w:rsidR="00C366DA" w:rsidRPr="000A5BA1" w14:paraId="1C16D150" w14:textId="77777777" w:rsidTr="2A5C8022">
        <w:tc>
          <w:tcPr>
            <w:tcW w:w="8672" w:type="dxa"/>
          </w:tcPr>
          <w:p w14:paraId="1F347610" w14:textId="77777777" w:rsidR="00C366DA" w:rsidRDefault="00C366DA" w:rsidP="00401DDB">
            <w:pPr>
              <w:pStyle w:val="Normal0"/>
            </w:pPr>
            <w:r w:rsidRPr="009071FD">
              <w:t>Figura 14 – Exemplos de Middlewares na Camada View</w:t>
            </w:r>
            <w:r w:rsidR="00AE4C1E" w:rsidRPr="009071FD">
              <w:t>.............................................</w:t>
            </w:r>
            <w:r w:rsidR="00124E93">
              <w:t>.....</w:t>
            </w:r>
          </w:p>
          <w:p w14:paraId="2AA764CD" w14:textId="354F12C4" w:rsidR="003D180E" w:rsidRDefault="003D180E" w:rsidP="003D180E">
            <w:pPr>
              <w:pStyle w:val="Normal0"/>
            </w:pPr>
            <w:r>
              <w:t>Figura 15 – Documentação do Projeto pelo Notion</w:t>
            </w:r>
            <w:r w:rsidR="00E71CC8">
              <w:t>...........................................................</w:t>
            </w:r>
          </w:p>
          <w:p w14:paraId="72D2E7BC" w14:textId="4F60081A" w:rsidR="003D180E" w:rsidRDefault="003D180E" w:rsidP="003D180E">
            <w:pPr>
              <w:pStyle w:val="Normal0"/>
            </w:pPr>
            <w:r>
              <w:t>Figura 16 – Diagrama da Solução (LucidChart)</w:t>
            </w:r>
            <w:r w:rsidR="00E71CC8">
              <w:t>.................................................................</w:t>
            </w:r>
          </w:p>
          <w:p w14:paraId="2010FA48" w14:textId="31139D92" w:rsidR="003D180E" w:rsidRDefault="003D180E" w:rsidP="003D180E">
            <w:pPr>
              <w:pStyle w:val="Normal0"/>
            </w:pPr>
            <w:r>
              <w:t>Figura 17 – Fluxograma do Banco de Dados</w:t>
            </w:r>
            <w:r w:rsidR="00E71CC8">
              <w:t>.....................................................................</w:t>
            </w:r>
          </w:p>
          <w:p w14:paraId="7DC6FD05" w14:textId="47A3D649" w:rsidR="00E71CC8" w:rsidRDefault="003D180E" w:rsidP="003D180E">
            <w:pPr>
              <w:pStyle w:val="Normal0"/>
            </w:pPr>
            <w:r>
              <w:t>Figura 18 – Relacionamento de Chaves Primárias e Estrangeira</w:t>
            </w:r>
            <w:r w:rsidR="00E71CC8">
              <w:t>.......................................</w:t>
            </w:r>
          </w:p>
          <w:p w14:paraId="2AD70EE3" w14:textId="3465E0BD" w:rsidR="003D180E" w:rsidRDefault="003D180E" w:rsidP="003D180E">
            <w:pPr>
              <w:pStyle w:val="Normal0"/>
            </w:pPr>
            <w:r>
              <w:t>Figura 18 – Funcionamento da Base de Dados (DB Browser for SQLite)</w:t>
            </w:r>
            <w:r w:rsidR="00E71CC8">
              <w:t>.........................</w:t>
            </w:r>
          </w:p>
          <w:p w14:paraId="1762EBEA" w14:textId="5B4E3ABF" w:rsidR="003D180E" w:rsidRDefault="003D180E" w:rsidP="003D180E">
            <w:pPr>
              <w:pStyle w:val="Normal0"/>
            </w:pPr>
            <w:r>
              <w:t>Figura 19 – Protótipo de Interface do Usuário - Login (FluidUI)</w:t>
            </w:r>
            <w:r w:rsidR="00E71CC8">
              <w:t>......................................</w:t>
            </w:r>
          </w:p>
          <w:p w14:paraId="4901347E" w14:textId="747DD5AD" w:rsidR="003D180E" w:rsidRDefault="003D180E" w:rsidP="003D180E">
            <w:pPr>
              <w:pStyle w:val="Normal0"/>
            </w:pPr>
            <w:r>
              <w:t>Figura 20 – Protótipo de Interface do Usuário - Tela Inicial (FluidUI)</w:t>
            </w:r>
            <w:r w:rsidR="00E71CC8">
              <w:t>.............................</w:t>
            </w:r>
          </w:p>
          <w:p w14:paraId="4E47A05C" w14:textId="168E22DA" w:rsidR="003D180E" w:rsidRDefault="003D180E" w:rsidP="003D180E">
            <w:pPr>
              <w:pStyle w:val="Normal0"/>
            </w:pPr>
            <w:r>
              <w:t>Figura 21 – Protótipo de Interface do Usuário - Funcionalidades (FluidUI)</w:t>
            </w:r>
            <w:r w:rsidR="00E71CC8">
              <w:t>......................</w:t>
            </w:r>
          </w:p>
          <w:p w14:paraId="2CDFDA6A" w14:textId="6307F9D9" w:rsidR="003D180E" w:rsidRDefault="003D180E" w:rsidP="003D180E">
            <w:pPr>
              <w:pStyle w:val="Normal0"/>
            </w:pPr>
            <w:r>
              <w:t>Figura 22 – Pesquisa sobre Situações de Aprendizagem - Pergunta 1</w:t>
            </w:r>
            <w:r w:rsidR="00E71CC8">
              <w:t>...............................</w:t>
            </w:r>
          </w:p>
          <w:p w14:paraId="22CAEB0D" w14:textId="580B18E7" w:rsidR="003D180E" w:rsidRDefault="003D180E" w:rsidP="003D180E">
            <w:pPr>
              <w:pStyle w:val="Normal0"/>
            </w:pPr>
            <w:r>
              <w:t>Figura 23 – Pesquisa sobre Situações de Aprendizagem - Pergunta 2</w:t>
            </w:r>
            <w:r w:rsidR="00E71CC8">
              <w:t>...............................</w:t>
            </w:r>
          </w:p>
          <w:p w14:paraId="5DA823B1" w14:textId="4719741D" w:rsidR="003D180E" w:rsidRDefault="003D180E" w:rsidP="003D180E">
            <w:pPr>
              <w:pStyle w:val="Normal0"/>
            </w:pPr>
            <w:r>
              <w:t>Figura 24 – Pesquisa sobre Situações de Aprendizagem - Pergunta 3</w:t>
            </w:r>
            <w:r w:rsidR="00E71CC8">
              <w:t>...............................</w:t>
            </w:r>
          </w:p>
          <w:p w14:paraId="166E3291" w14:textId="33F4DEA6" w:rsidR="003D180E" w:rsidRDefault="003D180E" w:rsidP="003D180E">
            <w:pPr>
              <w:pStyle w:val="Normal0"/>
            </w:pPr>
            <w:r>
              <w:t>Figura 25 – Pesquisa sobre Situações de Aprendizagem - Pergunta 4</w:t>
            </w:r>
            <w:r w:rsidR="00E71CC8">
              <w:t>...............................</w:t>
            </w:r>
          </w:p>
          <w:p w14:paraId="1C96A26B" w14:textId="3BCB4E96" w:rsidR="003D180E" w:rsidRDefault="003D180E" w:rsidP="003D180E">
            <w:pPr>
              <w:pStyle w:val="Normal0"/>
            </w:pPr>
            <w:r>
              <w:t>Figura 26 – Solução Final – Tela de Cadastro de Usuário</w:t>
            </w:r>
            <w:r w:rsidR="00E71CC8">
              <w:t>.................................................</w:t>
            </w:r>
          </w:p>
          <w:p w14:paraId="59E1B01F" w14:textId="3AD41AC0" w:rsidR="003D180E" w:rsidRDefault="003D180E" w:rsidP="003D180E">
            <w:pPr>
              <w:pStyle w:val="Normal0"/>
            </w:pPr>
            <w:r>
              <w:t>Figura 27 – Solução Final – Tela de Administração do Django</w:t>
            </w:r>
            <w:r w:rsidR="00E71CC8">
              <w:t>.........................................</w:t>
            </w:r>
          </w:p>
          <w:p w14:paraId="422E7984" w14:textId="0564B139" w:rsidR="003D180E" w:rsidRDefault="003D180E" w:rsidP="003D180E">
            <w:pPr>
              <w:pStyle w:val="Normal0"/>
            </w:pPr>
            <w:r>
              <w:t>Figura 28 – Solução Final – Tela de Unidades Curriculares</w:t>
            </w:r>
            <w:r w:rsidR="00E71CC8">
              <w:t>..............................................</w:t>
            </w:r>
          </w:p>
          <w:p w14:paraId="0BF89825" w14:textId="1E715BFD" w:rsidR="003D180E" w:rsidRDefault="003D180E" w:rsidP="003D180E">
            <w:pPr>
              <w:pStyle w:val="Normal0"/>
            </w:pPr>
            <w:r>
              <w:t>Figura 29 – Solução Final – Tela de Situações de Aprendizagem</w:t>
            </w:r>
            <w:r w:rsidR="00E71CC8">
              <w:t>.....................................</w:t>
            </w:r>
          </w:p>
          <w:p w14:paraId="5AF17917" w14:textId="3D5DAD6C" w:rsidR="003D180E" w:rsidRDefault="003D180E" w:rsidP="003D180E">
            <w:pPr>
              <w:pStyle w:val="Normal0"/>
            </w:pPr>
            <w:r>
              <w:t>Figura 30 – Solução Final – Tela de Observações, Download e Comentários</w:t>
            </w:r>
            <w:r w:rsidR="00E71CC8">
              <w:t>...................</w:t>
            </w:r>
          </w:p>
          <w:p w14:paraId="7CBF434A" w14:textId="4C4C0D15" w:rsidR="003D180E" w:rsidRDefault="003D180E" w:rsidP="003D180E">
            <w:pPr>
              <w:pStyle w:val="Normal0"/>
            </w:pPr>
            <w:r>
              <w:t>Figura 31 – Solução Final – Tela de Avaliação</w:t>
            </w:r>
            <w:r w:rsidR="00E71CC8">
              <w:t>..................................................................</w:t>
            </w:r>
          </w:p>
          <w:p w14:paraId="50856937" w14:textId="028B31D1" w:rsidR="003D180E" w:rsidRDefault="003D180E" w:rsidP="003D180E">
            <w:pPr>
              <w:pStyle w:val="Normal0"/>
            </w:pPr>
            <w:r>
              <w:t>Figura 32 – Solução Final – Tela de Moderação do Administrador</w:t>
            </w:r>
            <w:r w:rsidR="00E71CC8">
              <w:t>...................................</w:t>
            </w:r>
          </w:p>
          <w:p w14:paraId="29223C39" w14:textId="047993AD" w:rsidR="003D180E" w:rsidRDefault="38A2E1FE" w:rsidP="003D180E">
            <w:pPr>
              <w:pStyle w:val="Normal0"/>
            </w:pPr>
            <w:r>
              <w:t>Figura 33 – Versionamento com Git e Github – Branch Final</w:t>
            </w:r>
            <w:r w:rsidR="1D8FDA52">
              <w:t>...........................................</w:t>
            </w:r>
          </w:p>
          <w:p w14:paraId="72DF751F" w14:textId="57394BD3" w:rsidR="13887360" w:rsidRDefault="13887360" w:rsidP="2A5C8022">
            <w:pPr>
              <w:pStyle w:val="Normal0"/>
              <w:rPr>
                <w:color w:val="000000" w:themeColor="text1"/>
              </w:rPr>
            </w:pPr>
            <w:r w:rsidRPr="2A5C8022">
              <w:rPr>
                <w:color w:val="000000" w:themeColor="text1"/>
              </w:rPr>
              <w:t>Figura 34 – Exemplo das Classes no Django</w:t>
            </w:r>
            <w:r w:rsidR="23F054DA" w:rsidRPr="2A5C8022">
              <w:rPr>
                <w:color w:val="000000" w:themeColor="text1"/>
              </w:rPr>
              <w:t>.....................................................................</w:t>
            </w:r>
          </w:p>
          <w:p w14:paraId="216D16FF" w14:textId="0340B574" w:rsidR="003D180E" w:rsidRDefault="38A2E1FE" w:rsidP="003D180E">
            <w:pPr>
              <w:pStyle w:val="Normal0"/>
            </w:pPr>
            <w:r>
              <w:t>Figura 3</w:t>
            </w:r>
            <w:r w:rsidR="7815FA53">
              <w:t>5</w:t>
            </w:r>
            <w:r>
              <w:t xml:space="preserve"> – Exemplo de Possível Funcionalidade</w:t>
            </w:r>
            <w:r w:rsidR="1D8FDA52">
              <w:t>..............................................................</w:t>
            </w:r>
          </w:p>
          <w:p w14:paraId="711808A1" w14:textId="77777777" w:rsidR="003D180E" w:rsidRDefault="003D180E" w:rsidP="003D180E">
            <w:pPr>
              <w:pStyle w:val="Normal0"/>
            </w:pPr>
          </w:p>
          <w:p w14:paraId="2FADC3CB" w14:textId="412ABA28" w:rsidR="003D180E" w:rsidRPr="009071FD" w:rsidRDefault="003D180E" w:rsidP="00401DDB">
            <w:pPr>
              <w:pStyle w:val="Normal0"/>
            </w:pPr>
          </w:p>
        </w:tc>
        <w:tc>
          <w:tcPr>
            <w:tcW w:w="567" w:type="dxa"/>
          </w:tcPr>
          <w:p w14:paraId="79F9B930" w14:textId="457DF5CC" w:rsidR="00C366DA" w:rsidRDefault="77802D0C" w:rsidP="00401DDB">
            <w:pPr>
              <w:pStyle w:val="Normal0"/>
            </w:pPr>
            <w:r>
              <w:t>6</w:t>
            </w:r>
            <w:r w:rsidR="009E482E">
              <w:t>5</w:t>
            </w:r>
          </w:p>
          <w:p w14:paraId="0221B1EC" w14:textId="4506F34B" w:rsidR="003D180E" w:rsidRDefault="38A2E1FE" w:rsidP="00401DDB">
            <w:pPr>
              <w:pStyle w:val="Normal0"/>
            </w:pPr>
            <w:r>
              <w:t>7</w:t>
            </w:r>
            <w:r w:rsidR="009E482E">
              <w:t>5</w:t>
            </w:r>
          </w:p>
          <w:p w14:paraId="5D77B7B5" w14:textId="27C87BA6" w:rsidR="00E71CC8" w:rsidRDefault="1D8FDA52" w:rsidP="00401DDB">
            <w:pPr>
              <w:pStyle w:val="Normal0"/>
            </w:pPr>
            <w:r>
              <w:t>7</w:t>
            </w:r>
            <w:r w:rsidR="009E482E">
              <w:t>6</w:t>
            </w:r>
          </w:p>
          <w:p w14:paraId="1DAD4F8C" w14:textId="11BDAE9B" w:rsidR="00E71CC8" w:rsidRDefault="1D8FDA52" w:rsidP="00401DDB">
            <w:pPr>
              <w:pStyle w:val="Normal0"/>
            </w:pPr>
            <w:r>
              <w:t>7</w:t>
            </w:r>
            <w:r w:rsidR="009E482E">
              <w:t>7</w:t>
            </w:r>
          </w:p>
          <w:p w14:paraId="3BDAE0F4" w14:textId="15736B93" w:rsidR="00E71CC8" w:rsidRDefault="1D8FDA52" w:rsidP="00401DDB">
            <w:pPr>
              <w:pStyle w:val="Normal0"/>
            </w:pPr>
            <w:r>
              <w:t>7</w:t>
            </w:r>
            <w:r w:rsidR="009E482E">
              <w:t>7</w:t>
            </w:r>
          </w:p>
          <w:p w14:paraId="08E8C9A1" w14:textId="4AC6DAE5" w:rsidR="00E71CC8" w:rsidRDefault="1D8FDA52" w:rsidP="00401DDB">
            <w:pPr>
              <w:pStyle w:val="Normal0"/>
            </w:pPr>
            <w:r>
              <w:t>7</w:t>
            </w:r>
            <w:r w:rsidR="009E482E">
              <w:t>8</w:t>
            </w:r>
          </w:p>
          <w:p w14:paraId="4F7E25E1" w14:textId="287A5880" w:rsidR="00E71CC8" w:rsidRDefault="7545DBC8" w:rsidP="00401DDB">
            <w:pPr>
              <w:pStyle w:val="Normal0"/>
            </w:pPr>
            <w:r>
              <w:t>7</w:t>
            </w:r>
            <w:r w:rsidR="009E482E">
              <w:t>9</w:t>
            </w:r>
          </w:p>
          <w:p w14:paraId="21AE12AB" w14:textId="76F45DCE" w:rsidR="00E71CC8" w:rsidRDefault="7545DBC8" w:rsidP="00401DDB">
            <w:pPr>
              <w:pStyle w:val="Normal0"/>
            </w:pPr>
            <w:r>
              <w:t>7</w:t>
            </w:r>
            <w:r w:rsidR="009E482E">
              <w:t>9</w:t>
            </w:r>
          </w:p>
          <w:p w14:paraId="38F88F8D" w14:textId="44A31B9F" w:rsidR="00E71CC8" w:rsidRDefault="009E482E" w:rsidP="00401DDB">
            <w:pPr>
              <w:pStyle w:val="Normal0"/>
            </w:pPr>
            <w:r>
              <w:t>80</w:t>
            </w:r>
          </w:p>
          <w:p w14:paraId="71F100CE" w14:textId="5D82CD59" w:rsidR="00E71CC8" w:rsidRDefault="1D8FDA52" w:rsidP="00401DDB">
            <w:pPr>
              <w:pStyle w:val="Normal0"/>
            </w:pPr>
            <w:r>
              <w:t>8</w:t>
            </w:r>
            <w:r w:rsidR="009E482E">
              <w:t>2</w:t>
            </w:r>
          </w:p>
          <w:p w14:paraId="75AFE27D" w14:textId="494F514D" w:rsidR="00E71CC8" w:rsidRDefault="1D8FDA52" w:rsidP="00401DDB">
            <w:pPr>
              <w:pStyle w:val="Normal0"/>
            </w:pPr>
            <w:r>
              <w:t>8</w:t>
            </w:r>
            <w:r w:rsidR="009E482E">
              <w:t>3</w:t>
            </w:r>
          </w:p>
          <w:p w14:paraId="0F49BA6B" w14:textId="1C88E75C" w:rsidR="00E71CC8" w:rsidRDefault="1D8FDA52" w:rsidP="00401DDB">
            <w:pPr>
              <w:pStyle w:val="Normal0"/>
            </w:pPr>
            <w:r>
              <w:t>8</w:t>
            </w:r>
            <w:r w:rsidR="009E482E">
              <w:t>3</w:t>
            </w:r>
          </w:p>
          <w:p w14:paraId="4FF18DE2" w14:textId="39329DB5" w:rsidR="00E71CC8" w:rsidRDefault="1D8FDA52" w:rsidP="00401DDB">
            <w:pPr>
              <w:pStyle w:val="Normal0"/>
            </w:pPr>
            <w:r>
              <w:t>8</w:t>
            </w:r>
            <w:r w:rsidR="009E482E">
              <w:t>4</w:t>
            </w:r>
          </w:p>
          <w:p w14:paraId="3A42C978" w14:textId="50EC36E6" w:rsidR="00E71CC8" w:rsidRDefault="1D8FDA52" w:rsidP="00401DDB">
            <w:pPr>
              <w:pStyle w:val="Normal0"/>
            </w:pPr>
            <w:r>
              <w:t>8</w:t>
            </w:r>
            <w:r w:rsidR="009E482E">
              <w:t>5</w:t>
            </w:r>
          </w:p>
          <w:p w14:paraId="01984E68" w14:textId="3A7B5249" w:rsidR="00E71CC8" w:rsidRDefault="1D8FDA52" w:rsidP="00401DDB">
            <w:pPr>
              <w:pStyle w:val="Normal0"/>
            </w:pPr>
            <w:r>
              <w:t>8</w:t>
            </w:r>
            <w:r w:rsidR="009E482E">
              <w:t>5</w:t>
            </w:r>
          </w:p>
          <w:p w14:paraId="25A7596A" w14:textId="1C18E1A0" w:rsidR="00E71CC8" w:rsidRDefault="1D8FDA52" w:rsidP="00401DDB">
            <w:pPr>
              <w:pStyle w:val="Normal0"/>
            </w:pPr>
            <w:r>
              <w:t>8</w:t>
            </w:r>
            <w:r w:rsidR="009E482E">
              <w:t>6</w:t>
            </w:r>
          </w:p>
          <w:p w14:paraId="59D8E25B" w14:textId="39A45B42" w:rsidR="00E71CC8" w:rsidRDefault="1D8FDA52" w:rsidP="00401DDB">
            <w:pPr>
              <w:pStyle w:val="Normal0"/>
            </w:pPr>
            <w:r>
              <w:t>8</w:t>
            </w:r>
            <w:r w:rsidR="009E482E">
              <w:t>7</w:t>
            </w:r>
          </w:p>
          <w:p w14:paraId="58FC012E" w14:textId="5189219F" w:rsidR="00E71CC8" w:rsidRDefault="1D8FDA52" w:rsidP="00401DDB">
            <w:pPr>
              <w:pStyle w:val="Normal0"/>
            </w:pPr>
            <w:r>
              <w:t>8</w:t>
            </w:r>
            <w:r w:rsidR="009E482E">
              <w:t>8</w:t>
            </w:r>
          </w:p>
          <w:p w14:paraId="25C8CE40" w14:textId="49D0ABC1" w:rsidR="00E71CC8" w:rsidRDefault="1D8FDA52" w:rsidP="00401DDB">
            <w:pPr>
              <w:pStyle w:val="Normal0"/>
            </w:pPr>
            <w:r>
              <w:t>8</w:t>
            </w:r>
            <w:r w:rsidR="009E482E">
              <w:t>8</w:t>
            </w:r>
          </w:p>
          <w:p w14:paraId="036C3EB4" w14:textId="4723DA1F" w:rsidR="00E71CC8" w:rsidRDefault="66A7AC52" w:rsidP="00401DDB">
            <w:pPr>
              <w:pStyle w:val="Normal0"/>
            </w:pPr>
            <w:r>
              <w:t>8</w:t>
            </w:r>
            <w:r w:rsidR="009E482E">
              <w:t>9</w:t>
            </w:r>
          </w:p>
          <w:p w14:paraId="3017AF99" w14:textId="1FE17834" w:rsidR="00E71CC8" w:rsidRDefault="00FC7C3B" w:rsidP="00401DDB">
            <w:pPr>
              <w:pStyle w:val="Normal0"/>
            </w:pPr>
            <w:r>
              <w:t>90</w:t>
            </w:r>
          </w:p>
          <w:p w14:paraId="4927F850" w14:textId="04134C7A" w:rsidR="00E71CC8" w:rsidRDefault="1D8FDA52" w:rsidP="00401DDB">
            <w:pPr>
              <w:pStyle w:val="Normal0"/>
            </w:pPr>
            <w:r>
              <w:t>9</w:t>
            </w:r>
            <w:r w:rsidR="00FC7C3B">
              <w:t>1</w:t>
            </w:r>
          </w:p>
          <w:p w14:paraId="383D208F" w14:textId="348F832E" w:rsidR="0073687D" w:rsidRPr="00124E93" w:rsidRDefault="0073687D" w:rsidP="00401DDB">
            <w:pPr>
              <w:pStyle w:val="Normal0"/>
            </w:pPr>
            <w:r>
              <w:t>9</w:t>
            </w:r>
            <w:r w:rsidR="00FC7C3B">
              <w:t>2</w:t>
            </w:r>
          </w:p>
        </w:tc>
      </w:tr>
    </w:tbl>
    <w:p w14:paraId="515A7951" w14:textId="77777777" w:rsidR="00EE5D97" w:rsidRPr="00EE5D97" w:rsidRDefault="00EE5D97" w:rsidP="00EE5D97">
      <w:pPr>
        <w:pStyle w:val="Normal0"/>
        <w:ind w:left="-30"/>
        <w:rPr>
          <w:b/>
          <w:bCs/>
        </w:rPr>
      </w:pPr>
    </w:p>
    <w:p w14:paraId="16ECF258" w14:textId="77777777" w:rsidR="00EE5D97" w:rsidRPr="00EE5D97" w:rsidRDefault="00EE5D97" w:rsidP="00EE5D97">
      <w:pPr>
        <w:pStyle w:val="Normal0"/>
        <w:ind w:left="-30"/>
        <w:rPr>
          <w:b/>
          <w:bCs/>
        </w:rPr>
      </w:pPr>
    </w:p>
    <w:p w14:paraId="7D45237A" w14:textId="37621484" w:rsidR="00EE5D97" w:rsidRPr="00EE5D97" w:rsidRDefault="00EE5D97" w:rsidP="00EE5D97">
      <w:pPr>
        <w:ind w:left="-30"/>
        <w:rPr>
          <w:rFonts w:ascii="Times New Roman" w:hAnsi="Times New Roman" w:cs="Times New Roman"/>
        </w:rPr>
      </w:pPr>
      <w:r w:rsidRPr="00EE5D97">
        <w:rPr>
          <w:rFonts w:ascii="Times New Roman" w:hAnsi="Times New Roman" w:cs="Times New Roman"/>
        </w:rPr>
        <w:br w:type="page"/>
      </w:r>
    </w:p>
    <w:p w14:paraId="1C6708CE" w14:textId="3E569B31" w:rsidR="00EE5D97" w:rsidRPr="00AE4C1E" w:rsidRDefault="00EE5D97" w:rsidP="00565539">
      <w:pPr>
        <w:pStyle w:val="Normal0"/>
        <w:ind w:left="-30"/>
        <w:jc w:val="center"/>
        <w:rPr>
          <w:b/>
          <w:bCs/>
        </w:rPr>
      </w:pPr>
      <w:r w:rsidRPr="00AE4C1E">
        <w:rPr>
          <w:b/>
          <w:bCs/>
        </w:rPr>
        <w:lastRenderedPageBreak/>
        <w:t>LISTAS DE TABELAS</w:t>
      </w:r>
    </w:p>
    <w:p w14:paraId="37C97691" w14:textId="618FD230" w:rsidR="00EE5D97" w:rsidRDefault="00EE5D97" w:rsidP="00EE5D97">
      <w:pPr>
        <w:pStyle w:val="Normal0"/>
        <w:ind w:left="-30"/>
        <w:rPr>
          <w:highlight w:val="yellow"/>
        </w:rPr>
      </w:pPr>
    </w:p>
    <w:tbl>
      <w:tblPr>
        <w:tblStyle w:val="Tabelacomgrade"/>
        <w:tblW w:w="9239" w:type="dxa"/>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567"/>
      </w:tblGrid>
      <w:tr w:rsidR="00AE4C1E" w:rsidRPr="000A5BA1" w14:paraId="5B9B90D8" w14:textId="77777777" w:rsidTr="00401DDB">
        <w:tc>
          <w:tcPr>
            <w:tcW w:w="8672" w:type="dxa"/>
          </w:tcPr>
          <w:p w14:paraId="79BD402A" w14:textId="4F37CA79" w:rsidR="00AE4C1E" w:rsidRPr="009071FD" w:rsidRDefault="00AE4C1E" w:rsidP="00401DDB">
            <w:pPr>
              <w:pStyle w:val="Normal0"/>
            </w:pPr>
            <w:r w:rsidRPr="009071FD">
              <w:t xml:space="preserve">Tabela 1 – </w:t>
            </w:r>
            <w:r w:rsidR="00827E51" w:rsidRPr="009071FD">
              <w:t>Uso de padrões de arquitetura cliente-servidor</w:t>
            </w:r>
            <w:r w:rsidRPr="009071FD">
              <w:t xml:space="preserve"> ......................................</w:t>
            </w:r>
            <w:r w:rsidR="00827E51" w:rsidRPr="009071FD">
              <w:t>..</w:t>
            </w:r>
            <w:r w:rsidRPr="009071FD">
              <w:t>.</w:t>
            </w:r>
            <w:r w:rsidR="00124E93">
              <w:t>.......</w:t>
            </w:r>
          </w:p>
        </w:tc>
        <w:tc>
          <w:tcPr>
            <w:tcW w:w="567" w:type="dxa"/>
          </w:tcPr>
          <w:p w14:paraId="6C538829" w14:textId="50669F68" w:rsidR="00AE4C1E" w:rsidRPr="00124E93" w:rsidRDefault="002125E3" w:rsidP="00401DDB">
            <w:pPr>
              <w:pStyle w:val="Normal0"/>
            </w:pPr>
            <w:r w:rsidRPr="00124E93">
              <w:t>32</w:t>
            </w:r>
          </w:p>
        </w:tc>
      </w:tr>
    </w:tbl>
    <w:p w14:paraId="657F5354" w14:textId="60AC99D3" w:rsidR="00AE4C1E" w:rsidRDefault="00AE4C1E" w:rsidP="00EE5D97">
      <w:pPr>
        <w:pStyle w:val="Normal0"/>
        <w:ind w:left="-30"/>
        <w:rPr>
          <w:highlight w:val="yellow"/>
        </w:rPr>
      </w:pPr>
    </w:p>
    <w:p w14:paraId="58962B76" w14:textId="140E38B8" w:rsidR="00AE4C1E" w:rsidRDefault="00AE4C1E" w:rsidP="00EE5D97">
      <w:pPr>
        <w:pStyle w:val="Normal0"/>
        <w:ind w:left="-30"/>
        <w:rPr>
          <w:highlight w:val="yellow"/>
        </w:rPr>
      </w:pPr>
    </w:p>
    <w:p w14:paraId="3FB37506" w14:textId="77777777" w:rsidR="00EE5D97" w:rsidRPr="00EE5D97" w:rsidRDefault="00EE5D97" w:rsidP="00EE5D97">
      <w:pPr>
        <w:pStyle w:val="Normal0"/>
        <w:tabs>
          <w:tab w:val="right" w:pos="9064"/>
        </w:tabs>
        <w:ind w:left="-30"/>
      </w:pPr>
    </w:p>
    <w:p w14:paraId="629D498F" w14:textId="77777777" w:rsidR="00EE5D97" w:rsidRPr="00EE5D97" w:rsidRDefault="00EE5D97" w:rsidP="00EE5D97">
      <w:pPr>
        <w:pStyle w:val="Normal0"/>
        <w:ind w:left="-30"/>
        <w:rPr>
          <w:b/>
          <w:bCs/>
        </w:rPr>
      </w:pPr>
    </w:p>
    <w:p w14:paraId="471BDFBF" w14:textId="77777777" w:rsidR="00EE5D97" w:rsidRPr="00EE5D97" w:rsidRDefault="00EE5D97" w:rsidP="00EE5D97">
      <w:pPr>
        <w:pStyle w:val="Normal0"/>
        <w:ind w:left="-30"/>
        <w:rPr>
          <w:b/>
          <w:bCs/>
        </w:rPr>
      </w:pPr>
    </w:p>
    <w:p w14:paraId="13637257" w14:textId="77777777" w:rsidR="00EE5D97" w:rsidRPr="00EE5D97" w:rsidRDefault="00EE5D97" w:rsidP="00EE5D97">
      <w:pPr>
        <w:pStyle w:val="Normal0"/>
        <w:ind w:left="-30"/>
        <w:rPr>
          <w:b/>
          <w:bCs/>
        </w:rPr>
      </w:pPr>
    </w:p>
    <w:p w14:paraId="69261FD0" w14:textId="77777777" w:rsidR="00EE5D97" w:rsidRPr="00EE5D97" w:rsidRDefault="00EE5D97" w:rsidP="00EE5D97">
      <w:pPr>
        <w:pStyle w:val="Normal0"/>
        <w:ind w:left="-30"/>
        <w:rPr>
          <w:b/>
          <w:bCs/>
        </w:rPr>
      </w:pPr>
    </w:p>
    <w:p w14:paraId="769F4ED8" w14:textId="77777777" w:rsidR="00EE5D97" w:rsidRPr="00EE5D97" w:rsidRDefault="00EE5D97" w:rsidP="00EE5D97">
      <w:pPr>
        <w:pStyle w:val="Normal0"/>
        <w:ind w:left="-30"/>
        <w:rPr>
          <w:b/>
          <w:bCs/>
        </w:rPr>
      </w:pPr>
    </w:p>
    <w:p w14:paraId="31E45E4C" w14:textId="77777777" w:rsidR="00AE4C1E" w:rsidRDefault="00AE4C1E" w:rsidP="00EE5D97">
      <w:pPr>
        <w:ind w:left="-30"/>
        <w:rPr>
          <w:rFonts w:ascii="Times New Roman" w:hAnsi="Times New Roman" w:cs="Times New Roman"/>
        </w:rPr>
      </w:pPr>
    </w:p>
    <w:p w14:paraId="71525F9B" w14:textId="77777777" w:rsidR="00AE4C1E" w:rsidRDefault="00AE4C1E" w:rsidP="00EE5D97">
      <w:pPr>
        <w:ind w:left="-30"/>
        <w:rPr>
          <w:rFonts w:ascii="Times New Roman" w:hAnsi="Times New Roman" w:cs="Times New Roman"/>
        </w:rPr>
      </w:pPr>
    </w:p>
    <w:p w14:paraId="001A3A58" w14:textId="58557260" w:rsidR="00AE4C1E" w:rsidRDefault="00AE4C1E" w:rsidP="00EE5D97">
      <w:pPr>
        <w:ind w:left="-30"/>
        <w:rPr>
          <w:rFonts w:ascii="Times New Roman" w:hAnsi="Times New Roman" w:cs="Times New Roman"/>
        </w:rPr>
      </w:pPr>
    </w:p>
    <w:p w14:paraId="6111A5AA" w14:textId="7D0D4DF6" w:rsidR="00AE4C1E" w:rsidRDefault="00AE4C1E" w:rsidP="00EE5D97">
      <w:pPr>
        <w:ind w:left="-30"/>
        <w:rPr>
          <w:rFonts w:ascii="Times New Roman" w:hAnsi="Times New Roman" w:cs="Times New Roman"/>
        </w:rPr>
      </w:pPr>
    </w:p>
    <w:p w14:paraId="0274C318" w14:textId="546D1269" w:rsidR="00AE4C1E" w:rsidRDefault="00AE4C1E" w:rsidP="00EE5D97">
      <w:pPr>
        <w:ind w:left="-30"/>
        <w:rPr>
          <w:rFonts w:ascii="Times New Roman" w:hAnsi="Times New Roman" w:cs="Times New Roman"/>
        </w:rPr>
      </w:pPr>
    </w:p>
    <w:p w14:paraId="776823CE" w14:textId="713288A0" w:rsidR="00AE4C1E" w:rsidRDefault="00AE4C1E" w:rsidP="00EE5D97">
      <w:pPr>
        <w:ind w:left="-30"/>
        <w:rPr>
          <w:rFonts w:ascii="Times New Roman" w:hAnsi="Times New Roman" w:cs="Times New Roman"/>
        </w:rPr>
      </w:pPr>
    </w:p>
    <w:p w14:paraId="3AB04674" w14:textId="178BB260" w:rsidR="00AE4C1E" w:rsidRDefault="00AE4C1E" w:rsidP="00EE5D97">
      <w:pPr>
        <w:ind w:left="-30"/>
        <w:rPr>
          <w:rFonts w:ascii="Times New Roman" w:hAnsi="Times New Roman" w:cs="Times New Roman"/>
        </w:rPr>
      </w:pPr>
    </w:p>
    <w:p w14:paraId="6546C55E" w14:textId="670EA5B3" w:rsidR="00AE4C1E" w:rsidRDefault="00AE4C1E" w:rsidP="00EE5D97">
      <w:pPr>
        <w:ind w:left="-30"/>
        <w:rPr>
          <w:rFonts w:ascii="Times New Roman" w:hAnsi="Times New Roman" w:cs="Times New Roman"/>
        </w:rPr>
      </w:pPr>
    </w:p>
    <w:p w14:paraId="37F7BC37" w14:textId="35FC4AF2" w:rsidR="00AE4C1E" w:rsidRDefault="00AE4C1E" w:rsidP="00EE5D97">
      <w:pPr>
        <w:ind w:left="-30"/>
        <w:rPr>
          <w:rFonts w:ascii="Times New Roman" w:hAnsi="Times New Roman" w:cs="Times New Roman"/>
        </w:rPr>
      </w:pPr>
    </w:p>
    <w:p w14:paraId="2AD3EBE6" w14:textId="1F0DA30F" w:rsidR="00AE4C1E" w:rsidRDefault="00AE4C1E" w:rsidP="00EE5D97">
      <w:pPr>
        <w:ind w:left="-30"/>
        <w:rPr>
          <w:rFonts w:ascii="Times New Roman" w:hAnsi="Times New Roman" w:cs="Times New Roman"/>
        </w:rPr>
      </w:pPr>
    </w:p>
    <w:p w14:paraId="69353B62" w14:textId="77777777" w:rsidR="00AE4C1E" w:rsidRDefault="00AE4C1E" w:rsidP="00EE5D97">
      <w:pPr>
        <w:ind w:left="-30"/>
        <w:rPr>
          <w:rFonts w:ascii="Times New Roman" w:hAnsi="Times New Roman" w:cs="Times New Roman"/>
        </w:rPr>
      </w:pPr>
    </w:p>
    <w:p w14:paraId="03281063" w14:textId="77777777" w:rsidR="00AE4C1E" w:rsidRDefault="00AE4C1E" w:rsidP="00EE5D97">
      <w:pPr>
        <w:ind w:left="-30"/>
        <w:rPr>
          <w:rFonts w:ascii="Times New Roman" w:hAnsi="Times New Roman" w:cs="Times New Roman"/>
        </w:rPr>
      </w:pPr>
    </w:p>
    <w:p w14:paraId="06CFB3BF" w14:textId="77777777" w:rsidR="00AE4C1E" w:rsidRDefault="00AE4C1E" w:rsidP="00EE5D97">
      <w:pPr>
        <w:ind w:left="-30"/>
        <w:rPr>
          <w:rFonts w:ascii="Times New Roman" w:hAnsi="Times New Roman" w:cs="Times New Roman"/>
        </w:rPr>
      </w:pPr>
    </w:p>
    <w:p w14:paraId="5950AC9D" w14:textId="77777777" w:rsidR="00AE4C1E" w:rsidRDefault="00AE4C1E" w:rsidP="00EE5D97">
      <w:pPr>
        <w:ind w:left="-30"/>
        <w:rPr>
          <w:rFonts w:ascii="Times New Roman" w:hAnsi="Times New Roman" w:cs="Times New Roman"/>
        </w:rPr>
      </w:pPr>
    </w:p>
    <w:p w14:paraId="643149EE" w14:textId="77777777" w:rsidR="00AE4C1E" w:rsidRDefault="00AE4C1E" w:rsidP="00EE5D97">
      <w:pPr>
        <w:ind w:left="-30"/>
        <w:rPr>
          <w:rFonts w:ascii="Times New Roman" w:hAnsi="Times New Roman" w:cs="Times New Roman"/>
        </w:rPr>
      </w:pPr>
    </w:p>
    <w:p w14:paraId="34D0762C" w14:textId="77777777" w:rsidR="00AE4C1E" w:rsidRDefault="00AE4C1E" w:rsidP="00EE5D97">
      <w:pPr>
        <w:ind w:left="-30"/>
        <w:rPr>
          <w:rFonts w:ascii="Times New Roman" w:hAnsi="Times New Roman" w:cs="Times New Roman"/>
        </w:rPr>
      </w:pPr>
    </w:p>
    <w:p w14:paraId="38B3F287" w14:textId="77777777" w:rsidR="00AE4C1E" w:rsidRDefault="00AE4C1E" w:rsidP="00EE5D97">
      <w:pPr>
        <w:ind w:left="-30"/>
        <w:rPr>
          <w:rFonts w:ascii="Times New Roman" w:hAnsi="Times New Roman" w:cs="Times New Roman"/>
        </w:rPr>
      </w:pPr>
    </w:p>
    <w:p w14:paraId="4D4048B6" w14:textId="77777777" w:rsidR="00AE4C1E" w:rsidRDefault="00AE4C1E" w:rsidP="00EE5D97">
      <w:pPr>
        <w:ind w:left="-30"/>
        <w:rPr>
          <w:rFonts w:ascii="Times New Roman" w:hAnsi="Times New Roman" w:cs="Times New Roman"/>
        </w:rPr>
      </w:pPr>
    </w:p>
    <w:p w14:paraId="42CB6A7E" w14:textId="77777777" w:rsidR="00AE4C1E" w:rsidRDefault="00AE4C1E" w:rsidP="00EE5D97">
      <w:pPr>
        <w:ind w:left="-30"/>
        <w:rPr>
          <w:rFonts w:ascii="Times New Roman" w:hAnsi="Times New Roman" w:cs="Times New Roman"/>
        </w:rPr>
      </w:pPr>
    </w:p>
    <w:p w14:paraId="627949C8" w14:textId="77777777" w:rsidR="00AE4C1E" w:rsidRDefault="00AE4C1E" w:rsidP="00EE5D97">
      <w:pPr>
        <w:ind w:left="-30"/>
        <w:rPr>
          <w:rFonts w:ascii="Times New Roman" w:hAnsi="Times New Roman" w:cs="Times New Roman"/>
        </w:rPr>
      </w:pPr>
    </w:p>
    <w:p w14:paraId="28A30D2E" w14:textId="77777777" w:rsidR="00AE4C1E" w:rsidRDefault="00AE4C1E" w:rsidP="00EE5D97">
      <w:pPr>
        <w:ind w:left="-30"/>
        <w:rPr>
          <w:rFonts w:ascii="Times New Roman" w:hAnsi="Times New Roman" w:cs="Times New Roman"/>
        </w:rPr>
      </w:pPr>
    </w:p>
    <w:p w14:paraId="591DA50B" w14:textId="77777777" w:rsidR="00AE4C1E" w:rsidRDefault="00AE4C1E" w:rsidP="00EE5D97">
      <w:pPr>
        <w:ind w:left="-30"/>
        <w:rPr>
          <w:rFonts w:ascii="Times New Roman" w:hAnsi="Times New Roman" w:cs="Times New Roman"/>
        </w:rPr>
      </w:pPr>
    </w:p>
    <w:p w14:paraId="0DA1A510" w14:textId="77777777" w:rsidR="00AE4C1E" w:rsidRDefault="00AE4C1E" w:rsidP="00EE5D97">
      <w:pPr>
        <w:ind w:left="-30"/>
        <w:rPr>
          <w:rFonts w:ascii="Times New Roman" w:hAnsi="Times New Roman" w:cs="Times New Roman"/>
        </w:rPr>
      </w:pPr>
    </w:p>
    <w:p w14:paraId="53646649" w14:textId="77777777" w:rsidR="00AE4C1E" w:rsidRDefault="00AE4C1E" w:rsidP="00EE5D97">
      <w:pPr>
        <w:ind w:left="-30"/>
        <w:rPr>
          <w:rFonts w:ascii="Times New Roman" w:hAnsi="Times New Roman" w:cs="Times New Roman"/>
        </w:rPr>
      </w:pPr>
    </w:p>
    <w:p w14:paraId="306995BD" w14:textId="77777777" w:rsidR="00AE4C1E" w:rsidRDefault="00AE4C1E" w:rsidP="00EE5D97">
      <w:pPr>
        <w:ind w:left="-30"/>
        <w:rPr>
          <w:rFonts w:ascii="Times New Roman" w:hAnsi="Times New Roman" w:cs="Times New Roman"/>
        </w:rPr>
      </w:pPr>
    </w:p>
    <w:p w14:paraId="5DA23E4A" w14:textId="2F45B643" w:rsidR="00AE4C1E" w:rsidRPr="00AE4C1E" w:rsidRDefault="00AE4C1E" w:rsidP="00565539">
      <w:pPr>
        <w:pStyle w:val="Normal0"/>
        <w:ind w:left="-30"/>
        <w:jc w:val="center"/>
        <w:rPr>
          <w:b/>
          <w:bCs/>
        </w:rPr>
      </w:pPr>
      <w:r w:rsidRPr="00AE4C1E">
        <w:rPr>
          <w:b/>
          <w:bCs/>
        </w:rPr>
        <w:lastRenderedPageBreak/>
        <w:t xml:space="preserve">LISTAS DE </w:t>
      </w:r>
      <w:r>
        <w:rPr>
          <w:b/>
          <w:bCs/>
        </w:rPr>
        <w:t>QUADROS</w:t>
      </w:r>
    </w:p>
    <w:p w14:paraId="343C736D" w14:textId="77777777" w:rsidR="00AE4C1E" w:rsidRDefault="00AE4C1E" w:rsidP="00AE4C1E">
      <w:pPr>
        <w:pStyle w:val="Normal0"/>
        <w:ind w:left="-30"/>
        <w:rPr>
          <w:highlight w:val="yellow"/>
        </w:rPr>
      </w:pPr>
    </w:p>
    <w:tbl>
      <w:tblPr>
        <w:tblStyle w:val="Tabelacomgrade"/>
        <w:tblW w:w="9239" w:type="dxa"/>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567"/>
      </w:tblGrid>
      <w:tr w:rsidR="00AE4C1E" w:rsidRPr="009071FD" w14:paraId="0D794C4C" w14:textId="77777777" w:rsidTr="2A5C8022">
        <w:tc>
          <w:tcPr>
            <w:tcW w:w="8672" w:type="dxa"/>
          </w:tcPr>
          <w:p w14:paraId="0E24EE93" w14:textId="76261D4F" w:rsidR="00AE4C1E" w:rsidRPr="009071FD" w:rsidRDefault="00AE4C1E" w:rsidP="00401DDB">
            <w:pPr>
              <w:pStyle w:val="Normal0"/>
            </w:pPr>
            <w:r w:rsidRPr="009071FD">
              <w:t>Quadro 1 – Habilidades do profissional do futuro........................................................</w:t>
            </w:r>
            <w:r w:rsidR="00124E93">
              <w:t>......</w:t>
            </w:r>
          </w:p>
        </w:tc>
        <w:tc>
          <w:tcPr>
            <w:tcW w:w="567" w:type="dxa"/>
          </w:tcPr>
          <w:p w14:paraId="39E125F0" w14:textId="63FDF387" w:rsidR="00AE4C1E" w:rsidRPr="009071FD" w:rsidRDefault="00FF43C2" w:rsidP="00401DDB">
            <w:pPr>
              <w:pStyle w:val="Normal0"/>
            </w:pPr>
            <w:r>
              <w:t>13</w:t>
            </w:r>
          </w:p>
        </w:tc>
      </w:tr>
      <w:tr w:rsidR="00AE4C1E" w:rsidRPr="009071FD" w14:paraId="58BCE984" w14:textId="77777777" w:rsidTr="2A5C8022">
        <w:tc>
          <w:tcPr>
            <w:tcW w:w="8672" w:type="dxa"/>
          </w:tcPr>
          <w:p w14:paraId="0170A680" w14:textId="05286478" w:rsidR="00AE4C1E" w:rsidRPr="009071FD" w:rsidRDefault="00AE4C1E" w:rsidP="00401DDB">
            <w:pPr>
              <w:pStyle w:val="Normal0"/>
            </w:pPr>
            <w:r w:rsidRPr="009071FD">
              <w:t>Quadro 2 – Elementos promovidos por meio da educação profissional......................</w:t>
            </w:r>
            <w:r w:rsidR="00124E93">
              <w:t>.......</w:t>
            </w:r>
          </w:p>
        </w:tc>
        <w:tc>
          <w:tcPr>
            <w:tcW w:w="567" w:type="dxa"/>
          </w:tcPr>
          <w:p w14:paraId="59B03A64" w14:textId="7948E6AA" w:rsidR="00AE4C1E" w:rsidRPr="009071FD" w:rsidRDefault="00FF43C2" w:rsidP="00401DDB">
            <w:pPr>
              <w:pStyle w:val="Normal0"/>
            </w:pPr>
            <w:r>
              <w:t>14</w:t>
            </w:r>
          </w:p>
        </w:tc>
      </w:tr>
      <w:tr w:rsidR="00AE4C1E" w:rsidRPr="009071FD" w14:paraId="2A23495D" w14:textId="77777777" w:rsidTr="2A5C8022">
        <w:tc>
          <w:tcPr>
            <w:tcW w:w="8672" w:type="dxa"/>
          </w:tcPr>
          <w:p w14:paraId="6257546D" w14:textId="3D9ADDD1" w:rsidR="00AE4C1E" w:rsidRPr="009071FD" w:rsidRDefault="00AE4C1E" w:rsidP="00401DDB">
            <w:pPr>
              <w:pStyle w:val="Normal0"/>
            </w:pPr>
            <w:r w:rsidRPr="009071FD">
              <w:t>Quadro 3 – Diretrizes Curriculares Nacionais e Proposta Pedagógica do Senac SP.</w:t>
            </w:r>
            <w:r w:rsidR="00124E93">
              <w:t>.........</w:t>
            </w:r>
          </w:p>
        </w:tc>
        <w:tc>
          <w:tcPr>
            <w:tcW w:w="567" w:type="dxa"/>
          </w:tcPr>
          <w:p w14:paraId="4B4ED3E1" w14:textId="1FE6A84A" w:rsidR="00AE4C1E" w:rsidRPr="009071FD" w:rsidRDefault="002125E3" w:rsidP="00401DDB">
            <w:pPr>
              <w:pStyle w:val="Normal0"/>
            </w:pPr>
            <w:r>
              <w:t>15</w:t>
            </w:r>
          </w:p>
        </w:tc>
      </w:tr>
      <w:tr w:rsidR="00AE4C1E" w:rsidRPr="009071FD" w14:paraId="21D323EA" w14:textId="77777777" w:rsidTr="2A5C8022">
        <w:tc>
          <w:tcPr>
            <w:tcW w:w="8672" w:type="dxa"/>
          </w:tcPr>
          <w:p w14:paraId="26C23A78" w14:textId="0A738775" w:rsidR="00AE4C1E" w:rsidRPr="009071FD" w:rsidRDefault="00AE4C1E" w:rsidP="00401DDB">
            <w:pPr>
              <w:pStyle w:val="Normal0"/>
            </w:pPr>
            <w:r w:rsidRPr="009071FD">
              <w:t>Quadro 4 – Evolução da educação..................................................................................</w:t>
            </w:r>
            <w:r w:rsidR="00124E93">
              <w:t>....</w:t>
            </w:r>
          </w:p>
        </w:tc>
        <w:tc>
          <w:tcPr>
            <w:tcW w:w="567" w:type="dxa"/>
          </w:tcPr>
          <w:p w14:paraId="0449E497" w14:textId="3E0D4EAD" w:rsidR="00AE4C1E" w:rsidRPr="009071FD" w:rsidRDefault="002125E3" w:rsidP="00401DDB">
            <w:pPr>
              <w:pStyle w:val="Normal0"/>
            </w:pPr>
            <w:r>
              <w:t>16</w:t>
            </w:r>
          </w:p>
        </w:tc>
      </w:tr>
      <w:tr w:rsidR="00AE4C1E" w:rsidRPr="009071FD" w14:paraId="6E47F14B" w14:textId="77777777" w:rsidTr="2A5C8022">
        <w:tc>
          <w:tcPr>
            <w:tcW w:w="8672" w:type="dxa"/>
          </w:tcPr>
          <w:p w14:paraId="3C157E2E" w14:textId="252ADBF4" w:rsidR="00AE4C1E" w:rsidRPr="009071FD" w:rsidRDefault="00AE4C1E" w:rsidP="00401DDB">
            <w:pPr>
              <w:pStyle w:val="Normal0"/>
            </w:pPr>
            <w:r w:rsidRPr="009071FD">
              <w:t>Quadro 5 - Pressupostos que regem a proposta educativa do Senac...........................</w:t>
            </w:r>
            <w:r w:rsidR="00124E93">
              <w:t>.......</w:t>
            </w:r>
          </w:p>
        </w:tc>
        <w:tc>
          <w:tcPr>
            <w:tcW w:w="567" w:type="dxa"/>
          </w:tcPr>
          <w:p w14:paraId="1F969111" w14:textId="57DE20E9" w:rsidR="00AE4C1E" w:rsidRPr="009071FD" w:rsidRDefault="002125E3" w:rsidP="00401DDB">
            <w:pPr>
              <w:pStyle w:val="Normal0"/>
            </w:pPr>
            <w:r>
              <w:t>18</w:t>
            </w:r>
          </w:p>
        </w:tc>
      </w:tr>
      <w:tr w:rsidR="00AE4C1E" w:rsidRPr="009071FD" w14:paraId="5C97BF6F" w14:textId="77777777" w:rsidTr="2A5C8022">
        <w:tc>
          <w:tcPr>
            <w:tcW w:w="8672" w:type="dxa"/>
          </w:tcPr>
          <w:p w14:paraId="5900CC52" w14:textId="3000B131" w:rsidR="00AE4C1E" w:rsidRPr="009071FD" w:rsidRDefault="00AE4C1E" w:rsidP="00401DDB">
            <w:pPr>
              <w:pStyle w:val="Normal0"/>
            </w:pPr>
            <w:r w:rsidRPr="009071FD">
              <w:t>Quadro 6 - Principais pareceres do Conselho Nacional de Educação.........................</w:t>
            </w:r>
            <w:r w:rsidR="00124E93">
              <w:t>.......</w:t>
            </w:r>
          </w:p>
        </w:tc>
        <w:tc>
          <w:tcPr>
            <w:tcW w:w="567" w:type="dxa"/>
          </w:tcPr>
          <w:p w14:paraId="0EAB4C38" w14:textId="38D2EB19" w:rsidR="00AE4C1E" w:rsidRPr="009071FD" w:rsidRDefault="002125E3" w:rsidP="00401DDB">
            <w:pPr>
              <w:pStyle w:val="Normal0"/>
            </w:pPr>
            <w:r>
              <w:t>21</w:t>
            </w:r>
          </w:p>
        </w:tc>
      </w:tr>
      <w:tr w:rsidR="00AE4C1E" w:rsidRPr="009071FD" w14:paraId="36EA5E22" w14:textId="77777777" w:rsidTr="2A5C8022">
        <w:tc>
          <w:tcPr>
            <w:tcW w:w="8672" w:type="dxa"/>
          </w:tcPr>
          <w:p w14:paraId="4497DCEA" w14:textId="29770A21" w:rsidR="00AE4C1E" w:rsidRPr="009071FD" w:rsidRDefault="00AE4C1E" w:rsidP="00401DDB">
            <w:pPr>
              <w:pStyle w:val="Normal0"/>
            </w:pPr>
            <w:r w:rsidRPr="009071FD">
              <w:t>Quadro 7 - Principais pareceres do Conselho Nacional de Educação.........................</w:t>
            </w:r>
            <w:r w:rsidR="00124E93">
              <w:t>.......</w:t>
            </w:r>
          </w:p>
        </w:tc>
        <w:tc>
          <w:tcPr>
            <w:tcW w:w="567" w:type="dxa"/>
          </w:tcPr>
          <w:p w14:paraId="1102E3D0" w14:textId="2281845F" w:rsidR="00AE4C1E" w:rsidRPr="009071FD" w:rsidRDefault="002125E3" w:rsidP="00401DDB">
            <w:pPr>
              <w:pStyle w:val="Normal0"/>
            </w:pPr>
            <w:r>
              <w:t>21</w:t>
            </w:r>
          </w:p>
        </w:tc>
      </w:tr>
      <w:tr w:rsidR="00AE4C1E" w:rsidRPr="009071FD" w14:paraId="42688FB2" w14:textId="77777777" w:rsidTr="2A5C8022">
        <w:tc>
          <w:tcPr>
            <w:tcW w:w="8672" w:type="dxa"/>
          </w:tcPr>
          <w:p w14:paraId="582A0156" w14:textId="4F67F5F5" w:rsidR="00AE4C1E" w:rsidRPr="009071FD" w:rsidRDefault="00AE4C1E" w:rsidP="00401DDB">
            <w:pPr>
              <w:pStyle w:val="Normal0"/>
            </w:pPr>
            <w:r w:rsidRPr="009071FD">
              <w:t>Quadro 8 - Características dos indicadores de competências.......................................</w:t>
            </w:r>
            <w:r w:rsidR="00124E93">
              <w:t>......</w:t>
            </w:r>
          </w:p>
        </w:tc>
        <w:tc>
          <w:tcPr>
            <w:tcW w:w="567" w:type="dxa"/>
          </w:tcPr>
          <w:p w14:paraId="5E8228EA" w14:textId="2F68A695" w:rsidR="00AE4C1E" w:rsidRPr="009071FD" w:rsidRDefault="002125E3" w:rsidP="00401DDB">
            <w:pPr>
              <w:pStyle w:val="Normal0"/>
            </w:pPr>
            <w:r>
              <w:t>22</w:t>
            </w:r>
          </w:p>
        </w:tc>
      </w:tr>
      <w:tr w:rsidR="00AE4C1E" w:rsidRPr="009071FD" w14:paraId="06909FE8" w14:textId="77777777" w:rsidTr="2A5C8022">
        <w:tc>
          <w:tcPr>
            <w:tcW w:w="8672" w:type="dxa"/>
          </w:tcPr>
          <w:p w14:paraId="405D6EB7" w14:textId="3CFA77F2" w:rsidR="00AE4C1E" w:rsidRPr="009071FD" w:rsidRDefault="00AE4C1E" w:rsidP="00401DDB">
            <w:pPr>
              <w:pStyle w:val="Normal0"/>
            </w:pPr>
            <w:r w:rsidRPr="009071FD">
              <w:t>Quadro 9 – Relação entre competência, elementos e indicadores................................</w:t>
            </w:r>
            <w:r w:rsidR="00124E93">
              <w:t>......</w:t>
            </w:r>
          </w:p>
        </w:tc>
        <w:tc>
          <w:tcPr>
            <w:tcW w:w="567" w:type="dxa"/>
          </w:tcPr>
          <w:p w14:paraId="5B6D2E28" w14:textId="72E845B4" w:rsidR="00AE4C1E" w:rsidRPr="009071FD" w:rsidRDefault="002125E3" w:rsidP="00401DDB">
            <w:pPr>
              <w:pStyle w:val="Normal0"/>
            </w:pPr>
            <w:r>
              <w:t>23</w:t>
            </w:r>
          </w:p>
        </w:tc>
      </w:tr>
      <w:tr w:rsidR="00AE4C1E" w:rsidRPr="009071FD" w14:paraId="36488AFB" w14:textId="77777777" w:rsidTr="2A5C8022">
        <w:tc>
          <w:tcPr>
            <w:tcW w:w="8672" w:type="dxa"/>
          </w:tcPr>
          <w:p w14:paraId="755345EB" w14:textId="3565F952" w:rsidR="00AE4C1E" w:rsidRPr="009071FD" w:rsidRDefault="00AE4C1E" w:rsidP="00401DDB">
            <w:pPr>
              <w:pStyle w:val="Normal0"/>
            </w:pPr>
            <w:r w:rsidRPr="009071FD">
              <w:t>Quadro 10 – Relação entre competência, elementos e indicadores..............................</w:t>
            </w:r>
            <w:r w:rsidR="00124E93">
              <w:t>......</w:t>
            </w:r>
          </w:p>
        </w:tc>
        <w:tc>
          <w:tcPr>
            <w:tcW w:w="567" w:type="dxa"/>
          </w:tcPr>
          <w:p w14:paraId="16AE42E2" w14:textId="21520140" w:rsidR="00AE4C1E" w:rsidRPr="009071FD" w:rsidRDefault="002125E3" w:rsidP="00401DDB">
            <w:pPr>
              <w:pStyle w:val="Normal0"/>
            </w:pPr>
            <w:r>
              <w:t>27</w:t>
            </w:r>
          </w:p>
        </w:tc>
      </w:tr>
      <w:tr w:rsidR="00AE4C1E" w:rsidRPr="009071FD" w14:paraId="733D13DE" w14:textId="77777777" w:rsidTr="2A5C8022">
        <w:tc>
          <w:tcPr>
            <w:tcW w:w="8672" w:type="dxa"/>
          </w:tcPr>
          <w:p w14:paraId="18087F7A" w14:textId="6B3A60E7" w:rsidR="00AE4C1E" w:rsidRPr="009071FD" w:rsidRDefault="00AE4C1E" w:rsidP="00401DDB">
            <w:pPr>
              <w:pStyle w:val="Normal0"/>
            </w:pPr>
            <w:r w:rsidRPr="009071FD">
              <w:t>Quadro 11 – Principais protocolos de rede utilizados atualmente...............................</w:t>
            </w:r>
            <w:r w:rsidR="00124E93">
              <w:t>.......</w:t>
            </w:r>
          </w:p>
        </w:tc>
        <w:tc>
          <w:tcPr>
            <w:tcW w:w="567" w:type="dxa"/>
          </w:tcPr>
          <w:p w14:paraId="190F18F4" w14:textId="31D192FF" w:rsidR="00AE4C1E" w:rsidRPr="009071FD" w:rsidRDefault="002125E3" w:rsidP="00401DDB">
            <w:pPr>
              <w:pStyle w:val="Normal0"/>
            </w:pPr>
            <w:r>
              <w:t>29</w:t>
            </w:r>
          </w:p>
        </w:tc>
      </w:tr>
      <w:tr w:rsidR="00AE4C1E" w:rsidRPr="009071FD" w14:paraId="0591C856" w14:textId="77777777" w:rsidTr="2A5C8022">
        <w:tc>
          <w:tcPr>
            <w:tcW w:w="8672" w:type="dxa"/>
          </w:tcPr>
          <w:p w14:paraId="09301394" w14:textId="4DAA82A2" w:rsidR="00AE4C1E" w:rsidRPr="009071FD" w:rsidRDefault="00AE4C1E" w:rsidP="00401DDB">
            <w:pPr>
              <w:pStyle w:val="Normal0"/>
            </w:pPr>
            <w:r w:rsidRPr="009071FD">
              <w:t>Quadro 12 – Problemas causados pela falta de um sistema de controle de versões...</w:t>
            </w:r>
            <w:r w:rsidR="00124E93">
              <w:t>........</w:t>
            </w:r>
          </w:p>
        </w:tc>
        <w:tc>
          <w:tcPr>
            <w:tcW w:w="567" w:type="dxa"/>
          </w:tcPr>
          <w:p w14:paraId="146BC5D9" w14:textId="1E158735" w:rsidR="00AE4C1E" w:rsidRPr="009071FD" w:rsidRDefault="77802D0C" w:rsidP="00401DDB">
            <w:pPr>
              <w:pStyle w:val="Normal0"/>
            </w:pPr>
            <w:r>
              <w:t>5</w:t>
            </w:r>
            <w:r w:rsidR="3333D745">
              <w:t>1</w:t>
            </w:r>
          </w:p>
        </w:tc>
      </w:tr>
      <w:tr w:rsidR="00AE4C1E" w:rsidRPr="009071FD" w14:paraId="4C88CF82" w14:textId="77777777" w:rsidTr="2A5C8022">
        <w:tc>
          <w:tcPr>
            <w:tcW w:w="8672" w:type="dxa"/>
          </w:tcPr>
          <w:p w14:paraId="44BF4F0D" w14:textId="781E0B5C" w:rsidR="00AE4C1E" w:rsidRPr="009071FD" w:rsidRDefault="00AE4C1E" w:rsidP="00401DDB">
            <w:pPr>
              <w:pStyle w:val="Normal0"/>
            </w:pPr>
            <w:r w:rsidRPr="009071FD">
              <w:t>Quadro 13 – Vantagens proporcionadas por um sistema de controle de versões.......</w:t>
            </w:r>
            <w:r w:rsidR="00124E93">
              <w:t>........</w:t>
            </w:r>
          </w:p>
        </w:tc>
        <w:tc>
          <w:tcPr>
            <w:tcW w:w="567" w:type="dxa"/>
          </w:tcPr>
          <w:p w14:paraId="7A488E52" w14:textId="72FF5F53" w:rsidR="00AE4C1E" w:rsidRPr="009071FD" w:rsidRDefault="77802D0C" w:rsidP="00401DDB">
            <w:pPr>
              <w:pStyle w:val="Normal0"/>
            </w:pPr>
            <w:r>
              <w:t>5</w:t>
            </w:r>
            <w:r w:rsidR="36CB299F">
              <w:t>2</w:t>
            </w:r>
          </w:p>
        </w:tc>
      </w:tr>
      <w:tr w:rsidR="00AE4C1E" w:rsidRPr="009071FD" w14:paraId="62E388D7" w14:textId="77777777" w:rsidTr="2A5C8022">
        <w:tc>
          <w:tcPr>
            <w:tcW w:w="8672" w:type="dxa"/>
          </w:tcPr>
          <w:p w14:paraId="378D8179" w14:textId="142F8D05" w:rsidR="00AE4C1E" w:rsidRPr="009071FD" w:rsidRDefault="00AE4C1E" w:rsidP="00401DDB">
            <w:pPr>
              <w:pStyle w:val="Normal0"/>
            </w:pPr>
            <w:r w:rsidRPr="009071FD">
              <w:rPr>
                <w:sz w:val="22"/>
                <w:szCs w:val="22"/>
              </w:rPr>
              <w:t>Quadro 14 – Termos e características encontrados em Sistemas de controle de versões.....</w:t>
            </w:r>
            <w:r w:rsidR="00124E93">
              <w:rPr>
                <w:sz w:val="22"/>
                <w:szCs w:val="22"/>
              </w:rPr>
              <w:t>...........</w:t>
            </w:r>
          </w:p>
        </w:tc>
        <w:tc>
          <w:tcPr>
            <w:tcW w:w="567" w:type="dxa"/>
          </w:tcPr>
          <w:p w14:paraId="4AACD13A" w14:textId="5445C1EC" w:rsidR="00AE4C1E" w:rsidRPr="009071FD" w:rsidRDefault="77802D0C" w:rsidP="00401DDB">
            <w:pPr>
              <w:pStyle w:val="Normal0"/>
            </w:pPr>
            <w:r>
              <w:t>5</w:t>
            </w:r>
            <w:r w:rsidR="1F35749B">
              <w:t>2</w:t>
            </w:r>
          </w:p>
        </w:tc>
      </w:tr>
      <w:tr w:rsidR="00AE4C1E" w:rsidRPr="009071FD" w14:paraId="632DF939" w14:textId="77777777" w:rsidTr="2A5C8022">
        <w:tc>
          <w:tcPr>
            <w:tcW w:w="8672" w:type="dxa"/>
          </w:tcPr>
          <w:p w14:paraId="4D59E668" w14:textId="16D4ED31" w:rsidR="00AE4C1E" w:rsidRPr="009071FD" w:rsidRDefault="00AE4C1E" w:rsidP="00401DDB">
            <w:pPr>
              <w:pStyle w:val="Normal0"/>
            </w:pPr>
            <w:r w:rsidRPr="009071FD">
              <w:t>Quadro 15 – Fluxo de contribuição em um projeto Git................................................</w:t>
            </w:r>
            <w:r w:rsidR="00124E93">
              <w:t>......</w:t>
            </w:r>
          </w:p>
        </w:tc>
        <w:tc>
          <w:tcPr>
            <w:tcW w:w="567" w:type="dxa"/>
          </w:tcPr>
          <w:p w14:paraId="0CE909E9" w14:textId="0BAF8478" w:rsidR="00AE4C1E" w:rsidRPr="009071FD" w:rsidRDefault="77802D0C" w:rsidP="00401DDB">
            <w:pPr>
              <w:pStyle w:val="Normal0"/>
            </w:pPr>
            <w:r>
              <w:t>5</w:t>
            </w:r>
            <w:r w:rsidR="6214B729">
              <w:t>7</w:t>
            </w:r>
          </w:p>
        </w:tc>
      </w:tr>
      <w:tr w:rsidR="00AE4C1E" w:rsidRPr="009071FD" w14:paraId="0D8B161B" w14:textId="77777777" w:rsidTr="2A5C8022">
        <w:tc>
          <w:tcPr>
            <w:tcW w:w="8672" w:type="dxa"/>
          </w:tcPr>
          <w:p w14:paraId="13004F06" w14:textId="4F61A1ED" w:rsidR="00AE4C1E" w:rsidRPr="009071FD" w:rsidRDefault="00AE4C1E" w:rsidP="00401DDB">
            <w:pPr>
              <w:pStyle w:val="Normal0"/>
            </w:pPr>
            <w:r w:rsidRPr="009071FD">
              <w:t>Quadro 16 – Etapas do Design Thinking........................................................................</w:t>
            </w:r>
            <w:r w:rsidR="00124E93">
              <w:t>....</w:t>
            </w:r>
          </w:p>
        </w:tc>
        <w:tc>
          <w:tcPr>
            <w:tcW w:w="567" w:type="dxa"/>
          </w:tcPr>
          <w:p w14:paraId="0DE461DD" w14:textId="418E3ABC" w:rsidR="00AE4C1E" w:rsidRPr="009071FD" w:rsidRDefault="04CC0E49" w:rsidP="00401DDB">
            <w:pPr>
              <w:pStyle w:val="Normal0"/>
            </w:pPr>
            <w:r>
              <w:t>68</w:t>
            </w:r>
          </w:p>
        </w:tc>
      </w:tr>
    </w:tbl>
    <w:p w14:paraId="48B9D682" w14:textId="4DB4E95E" w:rsidR="00EE5D97" w:rsidRPr="00EE5D97" w:rsidRDefault="00EE5D97" w:rsidP="00EE5D97">
      <w:pPr>
        <w:ind w:left="-30"/>
        <w:rPr>
          <w:rFonts w:ascii="Times New Roman" w:hAnsi="Times New Roman" w:cs="Times New Roman"/>
        </w:rPr>
      </w:pPr>
      <w:r w:rsidRPr="00EE5D97">
        <w:rPr>
          <w:rFonts w:ascii="Times New Roman" w:hAnsi="Times New Roman" w:cs="Times New Roman"/>
        </w:rPr>
        <w:br w:type="page"/>
      </w:r>
    </w:p>
    <w:p w14:paraId="35199D39" w14:textId="77777777" w:rsidR="00EE5D97" w:rsidRPr="00C366DA" w:rsidRDefault="00EE5D97" w:rsidP="00EE5D97">
      <w:pPr>
        <w:pStyle w:val="Normal0"/>
        <w:ind w:left="-30"/>
        <w:jc w:val="center"/>
        <w:rPr>
          <w:b/>
          <w:bCs/>
        </w:rPr>
      </w:pPr>
      <w:r w:rsidRPr="00C366DA">
        <w:rPr>
          <w:b/>
          <w:bCs/>
        </w:rPr>
        <w:lastRenderedPageBreak/>
        <w:t>SUMÁRIO</w:t>
      </w:r>
    </w:p>
    <w:p w14:paraId="32B1612F" w14:textId="49A97BFB" w:rsidR="00EE5D97" w:rsidRPr="00DC46ED" w:rsidRDefault="00EE5D97" w:rsidP="00EE5D97">
      <w:pPr>
        <w:pStyle w:val="Normal0"/>
        <w:ind w:left="-30"/>
        <w:jc w:val="center"/>
        <w:rPr>
          <w:highlight w:val="yellow"/>
        </w:rPr>
      </w:pPr>
    </w:p>
    <w:tbl>
      <w:tblPr>
        <w:tblStyle w:val="Tabelacomgrade"/>
        <w:tblW w:w="9239" w:type="dxa"/>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567"/>
      </w:tblGrid>
      <w:tr w:rsidR="00626289" w:rsidRPr="009071FD" w14:paraId="712D1973" w14:textId="77777777" w:rsidTr="2A5C8022">
        <w:tc>
          <w:tcPr>
            <w:tcW w:w="8672" w:type="dxa"/>
          </w:tcPr>
          <w:p w14:paraId="403EBBB7" w14:textId="00D922B7" w:rsidR="00626289" w:rsidRPr="009071FD" w:rsidRDefault="00626289" w:rsidP="000A5BA1">
            <w:pPr>
              <w:pStyle w:val="Normal0"/>
            </w:pPr>
            <w:r w:rsidRPr="009071FD">
              <w:t>1. INTRODUÇÃO.............................................................................................................</w:t>
            </w:r>
            <w:r w:rsidR="00D42EB8">
              <w:t>.</w:t>
            </w:r>
          </w:p>
        </w:tc>
        <w:tc>
          <w:tcPr>
            <w:tcW w:w="567" w:type="dxa"/>
          </w:tcPr>
          <w:p w14:paraId="41B44235" w14:textId="21B45897" w:rsidR="00626289" w:rsidRPr="009071FD" w:rsidRDefault="00626289" w:rsidP="0008319B">
            <w:pPr>
              <w:pStyle w:val="Normal0"/>
            </w:pPr>
            <w:r w:rsidRPr="009071FD">
              <w:t>0</w:t>
            </w:r>
            <w:r w:rsidR="009A10E9" w:rsidRPr="009071FD">
              <w:t>9</w:t>
            </w:r>
          </w:p>
        </w:tc>
      </w:tr>
      <w:tr w:rsidR="00626289" w:rsidRPr="009071FD" w14:paraId="0990FD5A" w14:textId="77777777" w:rsidTr="2A5C8022">
        <w:tc>
          <w:tcPr>
            <w:tcW w:w="8672" w:type="dxa"/>
          </w:tcPr>
          <w:p w14:paraId="24D4D9D4" w14:textId="220CA89A" w:rsidR="00626289" w:rsidRPr="009071FD" w:rsidRDefault="00626289" w:rsidP="000A5BA1">
            <w:pPr>
              <w:pStyle w:val="Normal0"/>
            </w:pPr>
            <w:r w:rsidRPr="009071FD">
              <w:t>2. DESENVOLVIMENTO...............................................................................................</w:t>
            </w:r>
            <w:r w:rsidR="00D42EB8">
              <w:t>..</w:t>
            </w:r>
          </w:p>
        </w:tc>
        <w:tc>
          <w:tcPr>
            <w:tcW w:w="567" w:type="dxa"/>
          </w:tcPr>
          <w:p w14:paraId="14B5646C" w14:textId="20E93508" w:rsidR="00626289" w:rsidRPr="009071FD" w:rsidRDefault="00D42EB8" w:rsidP="000A5BA1">
            <w:pPr>
              <w:pStyle w:val="Normal0"/>
            </w:pPr>
            <w:r>
              <w:t>11</w:t>
            </w:r>
          </w:p>
        </w:tc>
      </w:tr>
      <w:tr w:rsidR="00626289" w:rsidRPr="009071FD" w14:paraId="64786F7C" w14:textId="77777777" w:rsidTr="2A5C8022">
        <w:tc>
          <w:tcPr>
            <w:tcW w:w="8672" w:type="dxa"/>
          </w:tcPr>
          <w:p w14:paraId="3F49F7D2" w14:textId="2F63804D" w:rsidR="00626289" w:rsidRPr="009071FD" w:rsidRDefault="00626289" w:rsidP="000A5BA1">
            <w:pPr>
              <w:pStyle w:val="Normal0"/>
            </w:pPr>
            <w:r w:rsidRPr="009071FD">
              <w:t xml:space="preserve">   2.1 Objetivos...................................................................................................................</w:t>
            </w:r>
            <w:r w:rsidR="00D42EB8">
              <w:t>.</w:t>
            </w:r>
          </w:p>
        </w:tc>
        <w:tc>
          <w:tcPr>
            <w:tcW w:w="567" w:type="dxa"/>
          </w:tcPr>
          <w:p w14:paraId="13B509E9" w14:textId="2CCF980D" w:rsidR="00626289" w:rsidRPr="009071FD" w:rsidRDefault="00D42EB8" w:rsidP="000A5BA1">
            <w:pPr>
              <w:pStyle w:val="Normal0"/>
            </w:pPr>
            <w:r>
              <w:t>11</w:t>
            </w:r>
          </w:p>
        </w:tc>
      </w:tr>
      <w:tr w:rsidR="00626289" w:rsidRPr="009071FD" w14:paraId="75D7776F" w14:textId="77777777" w:rsidTr="2A5C8022">
        <w:tc>
          <w:tcPr>
            <w:tcW w:w="8672" w:type="dxa"/>
          </w:tcPr>
          <w:p w14:paraId="67C5FF27" w14:textId="47330A38" w:rsidR="00626289" w:rsidRPr="009071FD" w:rsidRDefault="00626289" w:rsidP="000A5BA1">
            <w:pPr>
              <w:pStyle w:val="Normal0"/>
            </w:pPr>
            <w:r w:rsidRPr="009071FD">
              <w:t xml:space="preserve">   2.2 Justificativa e delimitação do problema................................................................</w:t>
            </w:r>
            <w:r w:rsidR="00D42EB8">
              <w:t>.....</w:t>
            </w:r>
          </w:p>
        </w:tc>
        <w:tc>
          <w:tcPr>
            <w:tcW w:w="567" w:type="dxa"/>
          </w:tcPr>
          <w:p w14:paraId="31DA62B8" w14:textId="41B45DA3" w:rsidR="00626289" w:rsidRPr="009071FD" w:rsidRDefault="00D42EB8" w:rsidP="000A5BA1">
            <w:pPr>
              <w:pStyle w:val="Normal0"/>
            </w:pPr>
            <w:r>
              <w:t>12</w:t>
            </w:r>
          </w:p>
        </w:tc>
      </w:tr>
      <w:tr w:rsidR="00626289" w:rsidRPr="009071FD" w14:paraId="25BFBBAD" w14:textId="77777777" w:rsidTr="2A5C8022">
        <w:tc>
          <w:tcPr>
            <w:tcW w:w="8672" w:type="dxa"/>
          </w:tcPr>
          <w:p w14:paraId="582C4ED5" w14:textId="5A7E3021" w:rsidR="00626289" w:rsidRPr="009071FD" w:rsidRDefault="00626289" w:rsidP="000A5BA1">
            <w:pPr>
              <w:pStyle w:val="Normal0"/>
            </w:pPr>
            <w:r w:rsidRPr="009071FD">
              <w:t xml:space="preserve">   2.3 Fundamentação teórica...........................................................................................</w:t>
            </w:r>
            <w:r w:rsidR="00090369">
              <w:t>...</w:t>
            </w:r>
          </w:p>
        </w:tc>
        <w:tc>
          <w:tcPr>
            <w:tcW w:w="567" w:type="dxa"/>
          </w:tcPr>
          <w:p w14:paraId="36D92230" w14:textId="59E1BC1F" w:rsidR="00626289" w:rsidRPr="009071FD" w:rsidRDefault="00D42EB8" w:rsidP="000A5BA1">
            <w:pPr>
              <w:pStyle w:val="Normal0"/>
            </w:pPr>
            <w:r>
              <w:t>13</w:t>
            </w:r>
          </w:p>
        </w:tc>
      </w:tr>
      <w:tr w:rsidR="00626289" w:rsidRPr="009071FD" w14:paraId="7CD13BFF" w14:textId="77777777" w:rsidTr="2A5C8022">
        <w:tc>
          <w:tcPr>
            <w:tcW w:w="8672" w:type="dxa"/>
          </w:tcPr>
          <w:p w14:paraId="4607FA11" w14:textId="1F641C69" w:rsidR="00626289" w:rsidRPr="009071FD" w:rsidRDefault="00626289" w:rsidP="000A5BA1">
            <w:pPr>
              <w:pStyle w:val="Normal0"/>
            </w:pPr>
            <w:r w:rsidRPr="009071FD">
              <w:t xml:space="preserve">      2.3.1 O Senac São Paulo.............................................................................................</w:t>
            </w:r>
            <w:r w:rsidR="00090369">
              <w:t>..</w:t>
            </w:r>
          </w:p>
        </w:tc>
        <w:tc>
          <w:tcPr>
            <w:tcW w:w="567" w:type="dxa"/>
          </w:tcPr>
          <w:p w14:paraId="3B113C23" w14:textId="668CAF7F" w:rsidR="00626289" w:rsidRPr="009071FD" w:rsidRDefault="00D42EB8" w:rsidP="000A5BA1">
            <w:pPr>
              <w:pStyle w:val="Normal0"/>
            </w:pPr>
            <w:r>
              <w:t>13</w:t>
            </w:r>
          </w:p>
        </w:tc>
      </w:tr>
      <w:tr w:rsidR="00626289" w:rsidRPr="009071FD" w14:paraId="778EC79C" w14:textId="77777777" w:rsidTr="2A5C8022">
        <w:tc>
          <w:tcPr>
            <w:tcW w:w="8672" w:type="dxa"/>
          </w:tcPr>
          <w:p w14:paraId="4150C4AE" w14:textId="2EC7F653" w:rsidR="00626289" w:rsidRPr="009071FD" w:rsidRDefault="00626289" w:rsidP="000A5BA1">
            <w:pPr>
              <w:pStyle w:val="Normal0"/>
            </w:pPr>
            <w:r w:rsidRPr="009071FD">
              <w:t xml:space="preserve">         2.3.1.1 O Senac São Paulo e a educação profissional............................................</w:t>
            </w:r>
            <w:r w:rsidR="00090369">
              <w:t>....</w:t>
            </w:r>
          </w:p>
        </w:tc>
        <w:tc>
          <w:tcPr>
            <w:tcW w:w="567" w:type="dxa"/>
          </w:tcPr>
          <w:p w14:paraId="529624CC" w14:textId="7CD7C5BA" w:rsidR="00626289" w:rsidRPr="009071FD" w:rsidRDefault="00D42EB8" w:rsidP="000A5BA1">
            <w:pPr>
              <w:pStyle w:val="Normal0"/>
            </w:pPr>
            <w:r>
              <w:t>13</w:t>
            </w:r>
          </w:p>
        </w:tc>
      </w:tr>
      <w:tr w:rsidR="00626289" w:rsidRPr="009071FD" w14:paraId="102B7859" w14:textId="77777777" w:rsidTr="2A5C8022">
        <w:tc>
          <w:tcPr>
            <w:tcW w:w="8672" w:type="dxa"/>
          </w:tcPr>
          <w:p w14:paraId="08DFD763" w14:textId="38D17CE8" w:rsidR="00626289" w:rsidRPr="009071FD" w:rsidRDefault="00626289" w:rsidP="000A5BA1">
            <w:pPr>
              <w:pStyle w:val="Normal0"/>
            </w:pPr>
            <w:r w:rsidRPr="009071FD">
              <w:t xml:space="preserve">         2.3.1.2 A cultura do trabalho e a evolução da educação.......................................</w:t>
            </w:r>
            <w:r w:rsidR="00090369">
              <w:t>.....</w:t>
            </w:r>
          </w:p>
        </w:tc>
        <w:tc>
          <w:tcPr>
            <w:tcW w:w="567" w:type="dxa"/>
          </w:tcPr>
          <w:p w14:paraId="0E56A33F" w14:textId="0CED763D" w:rsidR="00626289" w:rsidRPr="009071FD" w:rsidRDefault="00247058" w:rsidP="000A5BA1">
            <w:pPr>
              <w:pStyle w:val="Normal0"/>
            </w:pPr>
            <w:r>
              <w:t>14</w:t>
            </w:r>
          </w:p>
        </w:tc>
      </w:tr>
      <w:tr w:rsidR="00626289" w:rsidRPr="009071FD" w14:paraId="12D720CC" w14:textId="77777777" w:rsidTr="2A5C8022">
        <w:tc>
          <w:tcPr>
            <w:tcW w:w="8672" w:type="dxa"/>
          </w:tcPr>
          <w:p w14:paraId="075D8338" w14:textId="7085F0D5" w:rsidR="00626289" w:rsidRPr="009071FD" w:rsidRDefault="00626289" w:rsidP="000A5BA1">
            <w:pPr>
              <w:pStyle w:val="Normal0"/>
            </w:pPr>
            <w:r w:rsidRPr="009071FD">
              <w:t xml:space="preserve">         2.3.1.3 O Jeito Senac de Educar</w:t>
            </w:r>
            <w:r w:rsidR="003C7F00" w:rsidRPr="009071FD">
              <w:t>.............................................................................</w:t>
            </w:r>
            <w:r w:rsidR="00090369">
              <w:t>...</w:t>
            </w:r>
          </w:p>
        </w:tc>
        <w:tc>
          <w:tcPr>
            <w:tcW w:w="567" w:type="dxa"/>
          </w:tcPr>
          <w:p w14:paraId="297F9DAA" w14:textId="53DEE67D" w:rsidR="00626289" w:rsidRPr="009071FD" w:rsidRDefault="00247058" w:rsidP="000A5BA1">
            <w:pPr>
              <w:pStyle w:val="Normal0"/>
            </w:pPr>
            <w:r>
              <w:t>18</w:t>
            </w:r>
          </w:p>
        </w:tc>
      </w:tr>
      <w:tr w:rsidR="00626289" w:rsidRPr="009071FD" w14:paraId="6B13D840" w14:textId="77777777" w:rsidTr="2A5C8022">
        <w:tc>
          <w:tcPr>
            <w:tcW w:w="8672" w:type="dxa"/>
          </w:tcPr>
          <w:p w14:paraId="5E23AA1A" w14:textId="258EDF1D" w:rsidR="00626289" w:rsidRPr="009071FD" w:rsidRDefault="00626289" w:rsidP="000A5BA1">
            <w:pPr>
              <w:pStyle w:val="Normal0"/>
            </w:pPr>
            <w:r w:rsidRPr="009071FD">
              <w:t xml:space="preserve">         2.3.1.4 Modelo de desenvolvimento de competências</w:t>
            </w:r>
            <w:r w:rsidR="003C7F00" w:rsidRPr="009071FD">
              <w:t>...........................................</w:t>
            </w:r>
            <w:r w:rsidR="00090369">
              <w:t>...</w:t>
            </w:r>
          </w:p>
        </w:tc>
        <w:tc>
          <w:tcPr>
            <w:tcW w:w="567" w:type="dxa"/>
          </w:tcPr>
          <w:p w14:paraId="194183FC" w14:textId="51693F82" w:rsidR="00626289" w:rsidRPr="009071FD" w:rsidRDefault="00247058" w:rsidP="000A5BA1">
            <w:pPr>
              <w:pStyle w:val="Normal0"/>
            </w:pPr>
            <w:r>
              <w:t>21</w:t>
            </w:r>
          </w:p>
        </w:tc>
      </w:tr>
      <w:tr w:rsidR="00626289" w:rsidRPr="009071FD" w14:paraId="14C10443" w14:textId="77777777" w:rsidTr="2A5C8022">
        <w:tc>
          <w:tcPr>
            <w:tcW w:w="8672" w:type="dxa"/>
          </w:tcPr>
          <w:p w14:paraId="3FDD3AE5" w14:textId="5C1A6FB4" w:rsidR="00626289" w:rsidRPr="009071FD" w:rsidRDefault="00626289" w:rsidP="000A5BA1">
            <w:pPr>
              <w:pStyle w:val="Normal0"/>
            </w:pPr>
            <w:r w:rsidRPr="009071FD">
              <w:t xml:space="preserve">         2.3.1.5 Organização curricular</w:t>
            </w:r>
            <w:r w:rsidR="003C7F00" w:rsidRPr="009071FD">
              <w:t>...............................................................................</w:t>
            </w:r>
            <w:r w:rsidR="00090369">
              <w:t>....</w:t>
            </w:r>
          </w:p>
        </w:tc>
        <w:tc>
          <w:tcPr>
            <w:tcW w:w="567" w:type="dxa"/>
          </w:tcPr>
          <w:p w14:paraId="2529335E" w14:textId="1809B583" w:rsidR="00626289" w:rsidRPr="009071FD" w:rsidRDefault="00247058" w:rsidP="000A5BA1">
            <w:pPr>
              <w:pStyle w:val="Normal0"/>
            </w:pPr>
            <w:r>
              <w:t>22</w:t>
            </w:r>
          </w:p>
        </w:tc>
      </w:tr>
      <w:tr w:rsidR="00626289" w:rsidRPr="009071FD" w14:paraId="0EA36474" w14:textId="77777777" w:rsidTr="2A5C8022">
        <w:tc>
          <w:tcPr>
            <w:tcW w:w="8672" w:type="dxa"/>
          </w:tcPr>
          <w:p w14:paraId="68A1A25C" w14:textId="76AD13D3" w:rsidR="00626289" w:rsidRPr="009071FD" w:rsidRDefault="00626289" w:rsidP="000A5BA1">
            <w:pPr>
              <w:pStyle w:val="Normal0"/>
            </w:pPr>
            <w:r w:rsidRPr="009071FD">
              <w:t xml:space="preserve">         2.3.1.6 Plano coletivo trabalho docente e plano de aula</w:t>
            </w:r>
            <w:r w:rsidR="003C7F00" w:rsidRPr="009071FD">
              <w:t>.......................................</w:t>
            </w:r>
            <w:r w:rsidR="00090369">
              <w:t>.....</w:t>
            </w:r>
          </w:p>
        </w:tc>
        <w:tc>
          <w:tcPr>
            <w:tcW w:w="567" w:type="dxa"/>
          </w:tcPr>
          <w:p w14:paraId="1BDE80B6" w14:textId="69A683A0" w:rsidR="00626289" w:rsidRPr="009071FD" w:rsidRDefault="00247058" w:rsidP="000A5BA1">
            <w:pPr>
              <w:pStyle w:val="Normal0"/>
            </w:pPr>
            <w:r>
              <w:t>24</w:t>
            </w:r>
          </w:p>
        </w:tc>
      </w:tr>
      <w:tr w:rsidR="00626289" w:rsidRPr="009071FD" w14:paraId="2FDC56F5" w14:textId="77777777" w:rsidTr="2A5C8022">
        <w:tc>
          <w:tcPr>
            <w:tcW w:w="8672" w:type="dxa"/>
          </w:tcPr>
          <w:p w14:paraId="4EA535CD" w14:textId="2C1D10A6" w:rsidR="00626289" w:rsidRPr="009071FD" w:rsidRDefault="00626289" w:rsidP="000A5BA1">
            <w:pPr>
              <w:pStyle w:val="Normal0"/>
              <w:rPr>
                <w:lang w:val="en-US"/>
              </w:rPr>
            </w:pPr>
            <w:r w:rsidRPr="00F5602B">
              <w:rPr>
                <w:lang w:val="en-US"/>
              </w:rPr>
              <w:t xml:space="preserve">      </w:t>
            </w:r>
            <w:r w:rsidRPr="009071FD">
              <w:rPr>
                <w:lang w:val="en-US"/>
              </w:rPr>
              <w:t>2.3.2 Internet e World Wide Web</w:t>
            </w:r>
            <w:r w:rsidR="003C7F00" w:rsidRPr="009071FD">
              <w:rPr>
                <w:lang w:val="en-US"/>
              </w:rPr>
              <w:t>.............................................................................</w:t>
            </w:r>
            <w:r w:rsidR="00090369">
              <w:rPr>
                <w:lang w:val="en-US"/>
              </w:rPr>
              <w:t>....</w:t>
            </w:r>
          </w:p>
        </w:tc>
        <w:tc>
          <w:tcPr>
            <w:tcW w:w="567" w:type="dxa"/>
          </w:tcPr>
          <w:p w14:paraId="330DD9FB" w14:textId="354F054C" w:rsidR="00626289" w:rsidRPr="009071FD" w:rsidRDefault="00247058" w:rsidP="000A5BA1">
            <w:pPr>
              <w:pStyle w:val="Normal0"/>
              <w:rPr>
                <w:lang w:val="en-US"/>
              </w:rPr>
            </w:pPr>
            <w:r>
              <w:rPr>
                <w:lang w:val="en-US"/>
              </w:rPr>
              <w:t>28</w:t>
            </w:r>
          </w:p>
        </w:tc>
      </w:tr>
      <w:tr w:rsidR="00626289" w:rsidRPr="009071FD" w14:paraId="69861B8A" w14:textId="77777777" w:rsidTr="2A5C8022">
        <w:tc>
          <w:tcPr>
            <w:tcW w:w="8672" w:type="dxa"/>
          </w:tcPr>
          <w:p w14:paraId="777D5C70" w14:textId="5ADCBABA" w:rsidR="00626289" w:rsidRPr="009071FD" w:rsidRDefault="00626289" w:rsidP="000A5BA1">
            <w:pPr>
              <w:pStyle w:val="Normal0"/>
            </w:pPr>
            <w:r w:rsidRPr="009071FD">
              <w:rPr>
                <w:lang w:val="en-US"/>
              </w:rPr>
              <w:t xml:space="preserve">         </w:t>
            </w:r>
            <w:r w:rsidRPr="009071FD">
              <w:t>2.3.2.1 Internet</w:t>
            </w:r>
            <w:r w:rsidR="003A0656" w:rsidRPr="009071FD">
              <w:t>.........................................................................................................</w:t>
            </w:r>
            <w:r w:rsidR="00090369">
              <w:t>..</w:t>
            </w:r>
          </w:p>
        </w:tc>
        <w:tc>
          <w:tcPr>
            <w:tcW w:w="567" w:type="dxa"/>
          </w:tcPr>
          <w:p w14:paraId="1F50350B" w14:textId="05407773" w:rsidR="00626289" w:rsidRPr="009071FD" w:rsidRDefault="00247058" w:rsidP="000A5BA1">
            <w:pPr>
              <w:pStyle w:val="Normal0"/>
            </w:pPr>
            <w:r>
              <w:t>28</w:t>
            </w:r>
          </w:p>
        </w:tc>
      </w:tr>
      <w:tr w:rsidR="00626289" w:rsidRPr="009071FD" w14:paraId="0B895A54" w14:textId="77777777" w:rsidTr="2A5C8022">
        <w:tc>
          <w:tcPr>
            <w:tcW w:w="8672" w:type="dxa"/>
          </w:tcPr>
          <w:p w14:paraId="60E1B453" w14:textId="66E1DBCA" w:rsidR="00626289" w:rsidRPr="009071FD" w:rsidRDefault="00626289" w:rsidP="000A5BA1">
            <w:pPr>
              <w:pStyle w:val="Normal0"/>
            </w:pPr>
            <w:r w:rsidRPr="009071FD">
              <w:t xml:space="preserve">         2.3.2.2 World Wide Web</w:t>
            </w:r>
            <w:r w:rsidR="003A0656" w:rsidRPr="009071FD">
              <w:t>.........................................................................................</w:t>
            </w:r>
            <w:r w:rsidR="00090369">
              <w:t>..</w:t>
            </w:r>
          </w:p>
        </w:tc>
        <w:tc>
          <w:tcPr>
            <w:tcW w:w="567" w:type="dxa"/>
          </w:tcPr>
          <w:p w14:paraId="4DCFB842" w14:textId="2F8BF302" w:rsidR="00626289" w:rsidRPr="009071FD" w:rsidRDefault="00247058" w:rsidP="000A5BA1">
            <w:pPr>
              <w:pStyle w:val="Normal0"/>
            </w:pPr>
            <w:r>
              <w:t>29</w:t>
            </w:r>
          </w:p>
        </w:tc>
      </w:tr>
      <w:tr w:rsidR="00626289" w:rsidRPr="009071FD" w14:paraId="5E29BA2E" w14:textId="77777777" w:rsidTr="2A5C8022">
        <w:tc>
          <w:tcPr>
            <w:tcW w:w="8672" w:type="dxa"/>
          </w:tcPr>
          <w:p w14:paraId="3231A76D" w14:textId="4F9C7097" w:rsidR="00626289" w:rsidRPr="009071FD" w:rsidRDefault="00626289" w:rsidP="000A5BA1">
            <w:pPr>
              <w:pStyle w:val="Normal0"/>
            </w:pPr>
            <w:r w:rsidRPr="009071FD">
              <w:t xml:space="preserve">         2.3.2.3 Arquitetura Cliente-Servidor</w:t>
            </w:r>
            <w:r w:rsidR="003A0656" w:rsidRPr="009071FD">
              <w:t>.....................................................................</w:t>
            </w:r>
            <w:r w:rsidR="00090369">
              <w:t>....</w:t>
            </w:r>
          </w:p>
        </w:tc>
        <w:tc>
          <w:tcPr>
            <w:tcW w:w="567" w:type="dxa"/>
          </w:tcPr>
          <w:p w14:paraId="35F0D2A5" w14:textId="019251BA" w:rsidR="00626289" w:rsidRPr="009071FD" w:rsidRDefault="00247058" w:rsidP="000A5BA1">
            <w:pPr>
              <w:pStyle w:val="Normal0"/>
            </w:pPr>
            <w:r>
              <w:t>30</w:t>
            </w:r>
          </w:p>
        </w:tc>
      </w:tr>
      <w:tr w:rsidR="00626289" w:rsidRPr="009071FD" w14:paraId="0D47DBF3" w14:textId="77777777" w:rsidTr="2A5C8022">
        <w:tc>
          <w:tcPr>
            <w:tcW w:w="8672" w:type="dxa"/>
          </w:tcPr>
          <w:p w14:paraId="716CDF23" w14:textId="75C39A12" w:rsidR="00626289" w:rsidRPr="009071FD" w:rsidRDefault="00626289" w:rsidP="000A5BA1">
            <w:pPr>
              <w:pStyle w:val="Normal0"/>
            </w:pPr>
            <w:r w:rsidRPr="009071FD">
              <w:t xml:space="preserve">         2.3.2.4 Padrões MVC e MTV</w:t>
            </w:r>
            <w:r w:rsidR="003A0656" w:rsidRPr="009071FD">
              <w:t>..................................................................................</w:t>
            </w:r>
            <w:r w:rsidR="00090369">
              <w:t>..</w:t>
            </w:r>
          </w:p>
        </w:tc>
        <w:tc>
          <w:tcPr>
            <w:tcW w:w="567" w:type="dxa"/>
          </w:tcPr>
          <w:p w14:paraId="78B92CEF" w14:textId="72229095" w:rsidR="00626289" w:rsidRPr="009071FD" w:rsidRDefault="00247058" w:rsidP="000A5BA1">
            <w:pPr>
              <w:pStyle w:val="Normal0"/>
            </w:pPr>
            <w:r>
              <w:t>33</w:t>
            </w:r>
          </w:p>
        </w:tc>
      </w:tr>
      <w:tr w:rsidR="00626289" w:rsidRPr="009071FD" w14:paraId="2A0A4911" w14:textId="77777777" w:rsidTr="2A5C8022">
        <w:tc>
          <w:tcPr>
            <w:tcW w:w="8672" w:type="dxa"/>
          </w:tcPr>
          <w:p w14:paraId="652D1E31" w14:textId="17D24D26" w:rsidR="00626289" w:rsidRPr="009071FD" w:rsidRDefault="00626289" w:rsidP="000A5BA1">
            <w:pPr>
              <w:pStyle w:val="Normal0"/>
            </w:pPr>
            <w:r w:rsidRPr="009071FD">
              <w:t xml:space="preserve">     2.3.3 Banco de dados e SGBD</w:t>
            </w:r>
            <w:r w:rsidR="003A0656" w:rsidRPr="009071FD">
              <w:t>.....................................................................................</w:t>
            </w:r>
            <w:r w:rsidR="00090369">
              <w:t>..</w:t>
            </w:r>
          </w:p>
        </w:tc>
        <w:tc>
          <w:tcPr>
            <w:tcW w:w="567" w:type="dxa"/>
          </w:tcPr>
          <w:p w14:paraId="0EEC1B77" w14:textId="0E49B2D0" w:rsidR="00626289" w:rsidRPr="009071FD" w:rsidRDefault="00247058" w:rsidP="000A5BA1">
            <w:pPr>
              <w:pStyle w:val="Normal0"/>
            </w:pPr>
            <w:r>
              <w:t>34</w:t>
            </w:r>
          </w:p>
        </w:tc>
      </w:tr>
      <w:tr w:rsidR="00626289" w:rsidRPr="009071FD" w14:paraId="77E7F8E7" w14:textId="77777777" w:rsidTr="2A5C8022">
        <w:tc>
          <w:tcPr>
            <w:tcW w:w="8672" w:type="dxa"/>
          </w:tcPr>
          <w:p w14:paraId="26E82781" w14:textId="406B7807" w:rsidR="00626289" w:rsidRPr="009071FD" w:rsidRDefault="00626289" w:rsidP="000A5BA1">
            <w:pPr>
              <w:pStyle w:val="Normal0"/>
            </w:pPr>
            <w:r w:rsidRPr="009071FD">
              <w:t xml:space="preserve">        2.3.3.1 Banco de dados</w:t>
            </w:r>
            <w:r w:rsidR="003A0656" w:rsidRPr="009071FD">
              <w:t>..............................................................................................</w:t>
            </w:r>
            <w:r w:rsidR="00090369">
              <w:t>.</w:t>
            </w:r>
          </w:p>
        </w:tc>
        <w:tc>
          <w:tcPr>
            <w:tcW w:w="567" w:type="dxa"/>
          </w:tcPr>
          <w:p w14:paraId="33403A62" w14:textId="6BB409E5" w:rsidR="00626289" w:rsidRPr="009071FD" w:rsidRDefault="00247058" w:rsidP="000A5BA1">
            <w:pPr>
              <w:pStyle w:val="Normal0"/>
            </w:pPr>
            <w:r>
              <w:t>34</w:t>
            </w:r>
          </w:p>
        </w:tc>
      </w:tr>
      <w:tr w:rsidR="00626289" w:rsidRPr="009071FD" w14:paraId="45FFDFB8" w14:textId="77777777" w:rsidTr="2A5C8022">
        <w:tc>
          <w:tcPr>
            <w:tcW w:w="8672" w:type="dxa"/>
          </w:tcPr>
          <w:p w14:paraId="03CC43F0" w14:textId="2DF09040" w:rsidR="00626289" w:rsidRPr="009071FD" w:rsidRDefault="00626289" w:rsidP="000A5BA1">
            <w:pPr>
              <w:pStyle w:val="Normal0"/>
            </w:pPr>
            <w:r w:rsidRPr="009071FD">
              <w:t xml:space="preserve">        2.3.3.2 Os primeiros do mercado</w:t>
            </w:r>
            <w:r w:rsidR="003A0656" w:rsidRPr="009071FD">
              <w:t>.............................................................................</w:t>
            </w:r>
            <w:r w:rsidR="00090369">
              <w:t>...</w:t>
            </w:r>
          </w:p>
        </w:tc>
        <w:tc>
          <w:tcPr>
            <w:tcW w:w="567" w:type="dxa"/>
          </w:tcPr>
          <w:p w14:paraId="4E56F513" w14:textId="0868CA29" w:rsidR="00626289" w:rsidRPr="009071FD" w:rsidRDefault="046FA27B" w:rsidP="000A5BA1">
            <w:pPr>
              <w:pStyle w:val="Normal0"/>
            </w:pPr>
            <w:r>
              <w:t>3</w:t>
            </w:r>
            <w:r w:rsidR="5C6D841D">
              <w:t>4</w:t>
            </w:r>
          </w:p>
        </w:tc>
      </w:tr>
      <w:tr w:rsidR="00626289" w:rsidRPr="009071FD" w14:paraId="4ECA88AE" w14:textId="77777777" w:rsidTr="2A5C8022">
        <w:tc>
          <w:tcPr>
            <w:tcW w:w="8672" w:type="dxa"/>
          </w:tcPr>
          <w:p w14:paraId="79D6976E" w14:textId="59807F94" w:rsidR="00626289" w:rsidRPr="009071FD" w:rsidRDefault="00626289" w:rsidP="000A5BA1">
            <w:pPr>
              <w:pStyle w:val="Normal0"/>
            </w:pPr>
            <w:r w:rsidRPr="009071FD">
              <w:t xml:space="preserve">        2.3.3.3 Evolução</w:t>
            </w:r>
            <w:r w:rsidR="003A0656" w:rsidRPr="009071FD">
              <w:t>.........................................................................................................</w:t>
            </w:r>
          </w:p>
        </w:tc>
        <w:tc>
          <w:tcPr>
            <w:tcW w:w="567" w:type="dxa"/>
          </w:tcPr>
          <w:p w14:paraId="387C42A2" w14:textId="02AE41CA" w:rsidR="00626289" w:rsidRPr="009071FD" w:rsidRDefault="5DC5D8DE" w:rsidP="000A5BA1">
            <w:pPr>
              <w:pStyle w:val="Normal0"/>
            </w:pPr>
            <w:r>
              <w:t>3</w:t>
            </w:r>
            <w:r w:rsidR="562370B1">
              <w:t>4</w:t>
            </w:r>
          </w:p>
        </w:tc>
      </w:tr>
      <w:tr w:rsidR="00626289" w:rsidRPr="009071FD" w14:paraId="4BF9D2B6" w14:textId="77777777" w:rsidTr="2A5C8022">
        <w:tc>
          <w:tcPr>
            <w:tcW w:w="8672" w:type="dxa"/>
          </w:tcPr>
          <w:p w14:paraId="294C0665" w14:textId="6017B42C" w:rsidR="00626289" w:rsidRPr="009071FD" w:rsidRDefault="00626289" w:rsidP="000A5BA1">
            <w:pPr>
              <w:pStyle w:val="Normal0"/>
            </w:pPr>
            <w:r w:rsidRPr="009071FD">
              <w:t xml:space="preserve">        2.3.3.4 Orientação a objetos</w:t>
            </w:r>
            <w:r w:rsidR="003A0656" w:rsidRPr="009071FD">
              <w:t>.....................................................................................</w:t>
            </w:r>
            <w:r w:rsidR="00090369">
              <w:t>...</w:t>
            </w:r>
          </w:p>
        </w:tc>
        <w:tc>
          <w:tcPr>
            <w:tcW w:w="567" w:type="dxa"/>
          </w:tcPr>
          <w:p w14:paraId="649E1ED7" w14:textId="265F500F" w:rsidR="00626289" w:rsidRPr="009071FD" w:rsidRDefault="5DC5D8DE" w:rsidP="000A5BA1">
            <w:pPr>
              <w:pStyle w:val="Normal0"/>
            </w:pPr>
            <w:r>
              <w:t>3</w:t>
            </w:r>
            <w:r w:rsidR="3EB62CE3">
              <w:t>5</w:t>
            </w:r>
          </w:p>
        </w:tc>
      </w:tr>
      <w:tr w:rsidR="00626289" w:rsidRPr="009071FD" w14:paraId="3C2E2B2B" w14:textId="77777777" w:rsidTr="2A5C8022">
        <w:tc>
          <w:tcPr>
            <w:tcW w:w="8672" w:type="dxa"/>
          </w:tcPr>
          <w:p w14:paraId="0EA01DAE" w14:textId="76F62785" w:rsidR="00626289" w:rsidRPr="009071FD" w:rsidRDefault="00626289" w:rsidP="000A5BA1">
            <w:pPr>
              <w:pStyle w:val="Normal0"/>
            </w:pPr>
            <w:r w:rsidRPr="009071FD">
              <w:t xml:space="preserve">        2.3.3.5 Modelagem de dados</w:t>
            </w:r>
            <w:r w:rsidR="003A0656" w:rsidRPr="009071FD">
              <w:t>....................................................................................</w:t>
            </w:r>
            <w:r w:rsidR="00090369">
              <w:t>..</w:t>
            </w:r>
          </w:p>
        </w:tc>
        <w:tc>
          <w:tcPr>
            <w:tcW w:w="567" w:type="dxa"/>
          </w:tcPr>
          <w:p w14:paraId="2F9F4AD1" w14:textId="055C454E" w:rsidR="00626289" w:rsidRPr="009071FD" w:rsidRDefault="5DC5D8DE" w:rsidP="000A5BA1">
            <w:pPr>
              <w:pStyle w:val="Normal0"/>
            </w:pPr>
            <w:r>
              <w:t>3</w:t>
            </w:r>
            <w:r w:rsidR="52FD8472">
              <w:t>5</w:t>
            </w:r>
          </w:p>
        </w:tc>
      </w:tr>
      <w:tr w:rsidR="00626289" w:rsidRPr="009071FD" w14:paraId="5C2A7EE1" w14:textId="77777777" w:rsidTr="2A5C8022">
        <w:tc>
          <w:tcPr>
            <w:tcW w:w="8672" w:type="dxa"/>
          </w:tcPr>
          <w:p w14:paraId="27843D0C" w14:textId="6F1F3E21" w:rsidR="00626289" w:rsidRPr="009071FD" w:rsidRDefault="00626289" w:rsidP="000A5BA1">
            <w:pPr>
              <w:pStyle w:val="Normal0"/>
            </w:pPr>
            <w:r w:rsidRPr="009071FD">
              <w:t xml:space="preserve">        2.3.3.6 Modelagem e projeto de banco de dados</w:t>
            </w:r>
            <w:r w:rsidR="003A0656" w:rsidRPr="009071FD">
              <w:t>....................................................</w:t>
            </w:r>
            <w:r w:rsidR="00090369">
              <w:t>....</w:t>
            </w:r>
          </w:p>
        </w:tc>
        <w:tc>
          <w:tcPr>
            <w:tcW w:w="567" w:type="dxa"/>
          </w:tcPr>
          <w:p w14:paraId="1726C443" w14:textId="3EC78AD2" w:rsidR="00626289" w:rsidRPr="009071FD" w:rsidRDefault="5DC5D8DE" w:rsidP="000A5BA1">
            <w:pPr>
              <w:pStyle w:val="Normal0"/>
            </w:pPr>
            <w:r>
              <w:t>3</w:t>
            </w:r>
            <w:r w:rsidR="3FC28EAB">
              <w:t>5</w:t>
            </w:r>
          </w:p>
        </w:tc>
      </w:tr>
      <w:tr w:rsidR="0008319B" w:rsidRPr="009071FD" w14:paraId="3E8761AA" w14:textId="77777777" w:rsidTr="2A5C8022">
        <w:tc>
          <w:tcPr>
            <w:tcW w:w="8672" w:type="dxa"/>
          </w:tcPr>
          <w:p w14:paraId="7ED59B92" w14:textId="3BFF48B7" w:rsidR="00DA3C9F" w:rsidRPr="009071FD" w:rsidRDefault="00DA3C9F" w:rsidP="000A5BA1">
            <w:pPr>
              <w:pStyle w:val="Normal0"/>
            </w:pPr>
            <w:r>
              <w:t xml:space="preserve">           2.3.3.6.1 Identificação do problema (levantamento de requisitos)</w:t>
            </w:r>
            <w:r w:rsidR="00090369">
              <w:t>..........................</w:t>
            </w:r>
          </w:p>
        </w:tc>
        <w:tc>
          <w:tcPr>
            <w:tcW w:w="567" w:type="dxa"/>
          </w:tcPr>
          <w:p w14:paraId="63BE31BD" w14:textId="7EBC6CF9" w:rsidR="00DA3C9F" w:rsidRDefault="5DC5D8DE" w:rsidP="000A5BA1">
            <w:pPr>
              <w:pStyle w:val="Normal0"/>
            </w:pPr>
            <w:r>
              <w:t>3</w:t>
            </w:r>
            <w:r w:rsidR="0BB1958C">
              <w:t>6</w:t>
            </w:r>
          </w:p>
        </w:tc>
      </w:tr>
      <w:tr w:rsidR="0008319B" w:rsidRPr="009071FD" w14:paraId="0EDF10FA" w14:textId="77777777" w:rsidTr="2A5C8022">
        <w:tc>
          <w:tcPr>
            <w:tcW w:w="8672" w:type="dxa"/>
          </w:tcPr>
          <w:p w14:paraId="640B4FD9" w14:textId="562D1DB1" w:rsidR="00DA3C9F" w:rsidRPr="009071FD" w:rsidRDefault="00DA3C9F" w:rsidP="000A5BA1">
            <w:pPr>
              <w:pStyle w:val="Normal0"/>
            </w:pPr>
            <w:r>
              <w:t xml:space="preserve">           2.3.3.6.2 Modelagem conceitual (alto nível)</w:t>
            </w:r>
            <w:r w:rsidR="00090369">
              <w:t>...........................................................</w:t>
            </w:r>
          </w:p>
        </w:tc>
        <w:tc>
          <w:tcPr>
            <w:tcW w:w="567" w:type="dxa"/>
          </w:tcPr>
          <w:p w14:paraId="210320CF" w14:textId="7045F35B" w:rsidR="00DA3C9F" w:rsidRDefault="5DC5D8DE" w:rsidP="000A5BA1">
            <w:pPr>
              <w:pStyle w:val="Normal0"/>
            </w:pPr>
            <w:r>
              <w:t>3</w:t>
            </w:r>
            <w:r w:rsidR="5F95B1D8">
              <w:t>6</w:t>
            </w:r>
          </w:p>
        </w:tc>
      </w:tr>
      <w:tr w:rsidR="0008319B" w:rsidRPr="009071FD" w14:paraId="51A23458" w14:textId="77777777" w:rsidTr="2A5C8022">
        <w:tc>
          <w:tcPr>
            <w:tcW w:w="8672" w:type="dxa"/>
          </w:tcPr>
          <w:p w14:paraId="007DF045" w14:textId="1A6063DA" w:rsidR="00DA3C9F" w:rsidRPr="009071FD" w:rsidRDefault="00DA3C9F" w:rsidP="000A5BA1">
            <w:pPr>
              <w:pStyle w:val="Normal0"/>
            </w:pPr>
            <w:r>
              <w:t xml:space="preserve">           2.3.3.6.3 Modelagem lógica (representativa ou de implementação)</w:t>
            </w:r>
            <w:r w:rsidR="00090369">
              <w:t>.......................</w:t>
            </w:r>
          </w:p>
        </w:tc>
        <w:tc>
          <w:tcPr>
            <w:tcW w:w="567" w:type="dxa"/>
          </w:tcPr>
          <w:p w14:paraId="7A774674" w14:textId="28BAFBBB" w:rsidR="00DA3C9F" w:rsidRDefault="5DC5D8DE" w:rsidP="000A5BA1">
            <w:pPr>
              <w:pStyle w:val="Normal0"/>
            </w:pPr>
            <w:r>
              <w:t>3</w:t>
            </w:r>
            <w:r w:rsidR="610DB3B0">
              <w:t>7</w:t>
            </w:r>
          </w:p>
        </w:tc>
      </w:tr>
      <w:tr w:rsidR="00090369" w:rsidRPr="009071FD" w14:paraId="27327252" w14:textId="77777777" w:rsidTr="2A5C8022">
        <w:tc>
          <w:tcPr>
            <w:tcW w:w="8672" w:type="dxa"/>
          </w:tcPr>
          <w:p w14:paraId="7904B9B7" w14:textId="10B7A195" w:rsidR="00DA3C9F" w:rsidRPr="009071FD" w:rsidRDefault="00DA3C9F" w:rsidP="000A5BA1">
            <w:pPr>
              <w:pStyle w:val="Normal0"/>
            </w:pPr>
            <w:r>
              <w:t xml:space="preserve">           2.3.3.6.4 Modelagem física (baixo nível)</w:t>
            </w:r>
            <w:r w:rsidR="00090369">
              <w:t>................................................................</w:t>
            </w:r>
          </w:p>
        </w:tc>
        <w:tc>
          <w:tcPr>
            <w:tcW w:w="567" w:type="dxa"/>
          </w:tcPr>
          <w:p w14:paraId="45558A15" w14:textId="1C1155F2" w:rsidR="00DA3C9F" w:rsidRDefault="5DC5D8DE" w:rsidP="000A5BA1">
            <w:pPr>
              <w:pStyle w:val="Normal0"/>
            </w:pPr>
            <w:r>
              <w:t>3</w:t>
            </w:r>
            <w:r w:rsidR="3BFA2988">
              <w:t>7</w:t>
            </w:r>
          </w:p>
        </w:tc>
      </w:tr>
      <w:tr w:rsidR="009101F6" w:rsidRPr="009071FD" w14:paraId="54F72C37" w14:textId="77777777" w:rsidTr="2A5C8022">
        <w:tc>
          <w:tcPr>
            <w:tcW w:w="8672" w:type="dxa"/>
          </w:tcPr>
          <w:p w14:paraId="195B53DA" w14:textId="32C4A2DF" w:rsidR="00DA3C9F" w:rsidRDefault="00DA3C9F" w:rsidP="000A5BA1">
            <w:pPr>
              <w:pStyle w:val="Normal0"/>
            </w:pPr>
            <w:r>
              <w:t xml:space="preserve">        2.3.3.7 Introdução aos SGBD</w:t>
            </w:r>
            <w:r w:rsidR="00090369">
              <w:t>.....................................................................................</w:t>
            </w:r>
          </w:p>
        </w:tc>
        <w:tc>
          <w:tcPr>
            <w:tcW w:w="567" w:type="dxa"/>
          </w:tcPr>
          <w:p w14:paraId="5FAC9ACD" w14:textId="2E968748" w:rsidR="00DA3C9F" w:rsidRDefault="5DC5D8DE" w:rsidP="000A5BA1">
            <w:pPr>
              <w:pStyle w:val="Normal0"/>
            </w:pPr>
            <w:r>
              <w:t>3</w:t>
            </w:r>
            <w:r w:rsidR="72933B93">
              <w:t>8</w:t>
            </w:r>
          </w:p>
        </w:tc>
      </w:tr>
      <w:tr w:rsidR="0008319B" w:rsidRPr="009071FD" w14:paraId="666717F4" w14:textId="77777777" w:rsidTr="2A5C8022">
        <w:tc>
          <w:tcPr>
            <w:tcW w:w="8672" w:type="dxa"/>
          </w:tcPr>
          <w:p w14:paraId="3C0E76C5" w14:textId="285D4468" w:rsidR="00DA3C9F" w:rsidRDefault="00DA3C9F" w:rsidP="000A5BA1">
            <w:pPr>
              <w:pStyle w:val="Normal0"/>
            </w:pPr>
            <w:r>
              <w:t xml:space="preserve">           2.3.3.7.1 MySQL</w:t>
            </w:r>
            <w:r w:rsidR="00090369">
              <w:t>.....................................................................................................</w:t>
            </w:r>
            <w:r>
              <w:t xml:space="preserve"> </w:t>
            </w:r>
          </w:p>
        </w:tc>
        <w:tc>
          <w:tcPr>
            <w:tcW w:w="567" w:type="dxa"/>
          </w:tcPr>
          <w:p w14:paraId="11EF4427" w14:textId="4B13DA4F" w:rsidR="00DA3C9F" w:rsidRDefault="4A5A128F" w:rsidP="000A5BA1">
            <w:pPr>
              <w:pStyle w:val="Normal0"/>
            </w:pPr>
            <w:r>
              <w:t>38</w:t>
            </w:r>
          </w:p>
        </w:tc>
      </w:tr>
      <w:tr w:rsidR="00626289" w:rsidRPr="009071FD" w14:paraId="363588B8" w14:textId="77777777" w:rsidTr="2A5C8022">
        <w:tc>
          <w:tcPr>
            <w:tcW w:w="8672" w:type="dxa"/>
          </w:tcPr>
          <w:p w14:paraId="068E0740" w14:textId="6A8C9DBF" w:rsidR="00626289" w:rsidRPr="009071FD" w:rsidRDefault="00626289" w:rsidP="000A5BA1">
            <w:pPr>
              <w:pStyle w:val="Normal0"/>
            </w:pPr>
            <w:r w:rsidRPr="009071FD">
              <w:t xml:space="preserve">     2.3.4.  Desenvolvimento de software</w:t>
            </w:r>
            <w:r w:rsidR="003A0656" w:rsidRPr="009071FD">
              <w:t>...........................................................................</w:t>
            </w:r>
            <w:r w:rsidR="009101F6">
              <w:t>..</w:t>
            </w:r>
          </w:p>
        </w:tc>
        <w:tc>
          <w:tcPr>
            <w:tcW w:w="567" w:type="dxa"/>
          </w:tcPr>
          <w:p w14:paraId="11B8C8D7" w14:textId="61CCE270" w:rsidR="00626289" w:rsidRPr="009071FD" w:rsidRDefault="06875DB5" w:rsidP="2A5C8022">
            <w:pPr>
              <w:pStyle w:val="Normal0"/>
            </w:pPr>
            <w:r>
              <w:t>39</w:t>
            </w:r>
          </w:p>
        </w:tc>
      </w:tr>
      <w:tr w:rsidR="00626289" w:rsidRPr="009071FD" w14:paraId="795275FA" w14:textId="77777777" w:rsidTr="2A5C8022">
        <w:tc>
          <w:tcPr>
            <w:tcW w:w="8672" w:type="dxa"/>
          </w:tcPr>
          <w:p w14:paraId="0E176AEA" w14:textId="4AB7E20C" w:rsidR="00626289" w:rsidRPr="009071FD" w:rsidRDefault="00626289" w:rsidP="000A5BA1">
            <w:pPr>
              <w:pStyle w:val="Normal0"/>
            </w:pPr>
            <w:r w:rsidRPr="009071FD">
              <w:t xml:space="preserve">        2.3.4.1 Conceitos de Desenvolvimento de Software</w:t>
            </w:r>
            <w:r w:rsidR="003A0656" w:rsidRPr="009071FD">
              <w:t>...............................................</w:t>
            </w:r>
            <w:r w:rsidR="009101F6">
              <w:t>...</w:t>
            </w:r>
          </w:p>
        </w:tc>
        <w:tc>
          <w:tcPr>
            <w:tcW w:w="567" w:type="dxa"/>
          </w:tcPr>
          <w:p w14:paraId="336D5C97" w14:textId="38A88B52" w:rsidR="00626289" w:rsidRPr="009071FD" w:rsidRDefault="48FD196A" w:rsidP="2A5C8022">
            <w:pPr>
              <w:pStyle w:val="Normal0"/>
            </w:pPr>
            <w:r>
              <w:t>39</w:t>
            </w:r>
          </w:p>
        </w:tc>
      </w:tr>
      <w:tr w:rsidR="00626289" w:rsidRPr="009071FD" w14:paraId="39DA9874" w14:textId="77777777" w:rsidTr="2A5C8022">
        <w:tc>
          <w:tcPr>
            <w:tcW w:w="8672" w:type="dxa"/>
          </w:tcPr>
          <w:p w14:paraId="16FC4C23" w14:textId="31196FAD" w:rsidR="00626289" w:rsidRPr="009071FD" w:rsidRDefault="00626289" w:rsidP="000A5BA1">
            <w:pPr>
              <w:pStyle w:val="Normal0"/>
            </w:pPr>
            <w:r w:rsidRPr="009071FD">
              <w:t xml:space="preserve">           2.3.4.1.1 Software e Programa</w:t>
            </w:r>
            <w:r w:rsidR="002B08A0" w:rsidRPr="009071FD">
              <w:t>..............................................................................</w:t>
            </w:r>
            <w:r w:rsidR="009101F6">
              <w:t>...</w:t>
            </w:r>
          </w:p>
        </w:tc>
        <w:tc>
          <w:tcPr>
            <w:tcW w:w="567" w:type="dxa"/>
          </w:tcPr>
          <w:p w14:paraId="6801A56B" w14:textId="3EE14D63" w:rsidR="00626289" w:rsidRPr="009071FD" w:rsidRDefault="5DC5D8DE" w:rsidP="000A5BA1">
            <w:pPr>
              <w:pStyle w:val="Normal0"/>
            </w:pPr>
            <w:r>
              <w:t>4</w:t>
            </w:r>
            <w:r w:rsidR="59327AC1">
              <w:t>0</w:t>
            </w:r>
          </w:p>
        </w:tc>
      </w:tr>
      <w:tr w:rsidR="00626289" w:rsidRPr="009071FD" w14:paraId="024A9C8A" w14:textId="77777777" w:rsidTr="2A5C8022">
        <w:tc>
          <w:tcPr>
            <w:tcW w:w="8672" w:type="dxa"/>
          </w:tcPr>
          <w:p w14:paraId="124296CE" w14:textId="7FA8775E" w:rsidR="00626289" w:rsidRPr="009071FD" w:rsidRDefault="5E2CA1B5" w:rsidP="000A5BA1">
            <w:pPr>
              <w:pStyle w:val="Normal0"/>
            </w:pPr>
            <w:commentRangeStart w:id="3"/>
            <w:r>
              <w:t xml:space="preserve">        2.3.4.2 Tipos de aplicações</w:t>
            </w:r>
            <w:r w:rsidR="3BF88E49">
              <w:t>........................................................................................</w:t>
            </w:r>
            <w:r w:rsidR="43FC7E7D">
              <w:t>.</w:t>
            </w:r>
          </w:p>
        </w:tc>
        <w:tc>
          <w:tcPr>
            <w:tcW w:w="567" w:type="dxa"/>
          </w:tcPr>
          <w:p w14:paraId="1FA017F5" w14:textId="030136F6" w:rsidR="00626289" w:rsidRPr="009071FD" w:rsidRDefault="5DC5D8DE" w:rsidP="000A5BA1">
            <w:pPr>
              <w:pStyle w:val="Normal0"/>
            </w:pPr>
            <w:r>
              <w:t>4</w:t>
            </w:r>
            <w:r w:rsidR="30AB2E13">
              <w:t>1</w:t>
            </w:r>
            <w:commentRangeEnd w:id="3"/>
            <w:r w:rsidR="00DA3C9F">
              <w:commentReference w:id="3"/>
            </w:r>
          </w:p>
        </w:tc>
      </w:tr>
      <w:tr w:rsidR="00626289" w:rsidRPr="009071FD" w14:paraId="27F7DEE1" w14:textId="77777777" w:rsidTr="2A5C8022">
        <w:tc>
          <w:tcPr>
            <w:tcW w:w="8672" w:type="dxa"/>
          </w:tcPr>
          <w:p w14:paraId="6667AF3D" w14:textId="7F752BD7" w:rsidR="00626289" w:rsidRPr="009071FD" w:rsidRDefault="00626289" w:rsidP="000A5BA1">
            <w:pPr>
              <w:pStyle w:val="Normal0"/>
            </w:pPr>
            <w:r w:rsidRPr="009071FD">
              <w:t xml:space="preserve">           2.3.4.2.1 Aplicações comerciais</w:t>
            </w:r>
            <w:r w:rsidR="003E18A3" w:rsidRPr="009071FD">
              <w:t>.............................................................................</w:t>
            </w:r>
            <w:r w:rsidR="009101F6">
              <w:t>.</w:t>
            </w:r>
          </w:p>
        </w:tc>
        <w:tc>
          <w:tcPr>
            <w:tcW w:w="567" w:type="dxa"/>
          </w:tcPr>
          <w:p w14:paraId="32BA95CC" w14:textId="2274A9FF" w:rsidR="00626289" w:rsidRPr="009071FD" w:rsidRDefault="5DC5D8DE" w:rsidP="000A5BA1">
            <w:pPr>
              <w:pStyle w:val="Normal0"/>
            </w:pPr>
            <w:r>
              <w:t>4</w:t>
            </w:r>
            <w:r w:rsidR="00DA111E">
              <w:t>1</w:t>
            </w:r>
          </w:p>
        </w:tc>
      </w:tr>
      <w:tr w:rsidR="00626289" w:rsidRPr="009071FD" w14:paraId="3FDD4166" w14:textId="77777777" w:rsidTr="2A5C8022">
        <w:tc>
          <w:tcPr>
            <w:tcW w:w="8672" w:type="dxa"/>
          </w:tcPr>
          <w:p w14:paraId="2DE0AFAF" w14:textId="65B465DC" w:rsidR="00626289" w:rsidRPr="009071FD" w:rsidRDefault="00626289" w:rsidP="000A5BA1">
            <w:pPr>
              <w:pStyle w:val="Normal0"/>
            </w:pPr>
            <w:r w:rsidRPr="009071FD">
              <w:t xml:space="preserve">           2.3.4.2.2 Utilitários</w:t>
            </w:r>
            <w:r w:rsidR="003E18A3" w:rsidRPr="009071FD">
              <w:t>.................................................................................................</w:t>
            </w:r>
            <w:r w:rsidR="009101F6">
              <w:t>.</w:t>
            </w:r>
          </w:p>
        </w:tc>
        <w:tc>
          <w:tcPr>
            <w:tcW w:w="567" w:type="dxa"/>
          </w:tcPr>
          <w:p w14:paraId="1FC0A9A3" w14:textId="081CAB9F" w:rsidR="00626289" w:rsidRPr="009071FD" w:rsidRDefault="5DC5D8DE" w:rsidP="000A5BA1">
            <w:pPr>
              <w:pStyle w:val="Normal0"/>
            </w:pPr>
            <w:r>
              <w:t>4</w:t>
            </w:r>
            <w:r w:rsidR="55070EFC">
              <w:t>2</w:t>
            </w:r>
          </w:p>
        </w:tc>
      </w:tr>
      <w:tr w:rsidR="00626289" w:rsidRPr="009071FD" w14:paraId="43F5C664" w14:textId="77777777" w:rsidTr="2A5C8022">
        <w:tc>
          <w:tcPr>
            <w:tcW w:w="8672" w:type="dxa"/>
          </w:tcPr>
          <w:p w14:paraId="33450556" w14:textId="2104490C" w:rsidR="00626289" w:rsidRPr="009071FD" w:rsidRDefault="00626289" w:rsidP="000A5BA1">
            <w:pPr>
              <w:pStyle w:val="Normal0"/>
            </w:pPr>
            <w:r w:rsidRPr="009071FD">
              <w:t xml:space="preserve">           2.3.4.2.3 Aplicações pessoais</w:t>
            </w:r>
            <w:r w:rsidR="003E18A3" w:rsidRPr="009071FD">
              <w:t>.................................................................................</w:t>
            </w:r>
            <w:r w:rsidR="009101F6">
              <w:t>.</w:t>
            </w:r>
          </w:p>
        </w:tc>
        <w:tc>
          <w:tcPr>
            <w:tcW w:w="567" w:type="dxa"/>
          </w:tcPr>
          <w:p w14:paraId="79EA9246" w14:textId="065C8A46" w:rsidR="00626289" w:rsidRPr="009071FD" w:rsidRDefault="5DC5D8DE" w:rsidP="000A5BA1">
            <w:pPr>
              <w:pStyle w:val="Normal0"/>
            </w:pPr>
            <w:r>
              <w:t>4</w:t>
            </w:r>
            <w:r w:rsidR="0EB6DB8D">
              <w:t>2</w:t>
            </w:r>
          </w:p>
        </w:tc>
      </w:tr>
      <w:tr w:rsidR="00626289" w:rsidRPr="009071FD" w14:paraId="5CBE9499" w14:textId="77777777" w:rsidTr="2A5C8022">
        <w:tc>
          <w:tcPr>
            <w:tcW w:w="8672" w:type="dxa"/>
          </w:tcPr>
          <w:p w14:paraId="186D2EFC" w14:textId="66829487" w:rsidR="00626289" w:rsidRPr="009071FD" w:rsidRDefault="00626289" w:rsidP="000A5BA1">
            <w:pPr>
              <w:pStyle w:val="Normal0"/>
            </w:pPr>
            <w:r w:rsidRPr="009071FD">
              <w:t xml:space="preserve">           2.3.4.2.4 Aplicações de entretenimento</w:t>
            </w:r>
            <w:r w:rsidR="003E18A3" w:rsidRPr="009071FD">
              <w:t>................................................................</w:t>
            </w:r>
            <w:r w:rsidR="009101F6">
              <w:t>...</w:t>
            </w:r>
          </w:p>
        </w:tc>
        <w:tc>
          <w:tcPr>
            <w:tcW w:w="567" w:type="dxa"/>
          </w:tcPr>
          <w:p w14:paraId="2FB028E7" w14:textId="6377B06D" w:rsidR="00626289" w:rsidRPr="009071FD" w:rsidRDefault="5DC5D8DE" w:rsidP="000A5BA1">
            <w:pPr>
              <w:pStyle w:val="Normal0"/>
            </w:pPr>
            <w:r>
              <w:t>4</w:t>
            </w:r>
            <w:r w:rsidR="403E97C0">
              <w:t>2</w:t>
            </w:r>
          </w:p>
        </w:tc>
      </w:tr>
      <w:tr w:rsidR="00626289" w:rsidRPr="009071FD" w14:paraId="60245FD0" w14:textId="77777777" w:rsidTr="2A5C8022">
        <w:tc>
          <w:tcPr>
            <w:tcW w:w="8672" w:type="dxa"/>
          </w:tcPr>
          <w:p w14:paraId="55608E25" w14:textId="09F90B54" w:rsidR="00626289" w:rsidRPr="009071FD" w:rsidRDefault="00626289" w:rsidP="000A5BA1">
            <w:pPr>
              <w:pStyle w:val="Normal0"/>
            </w:pPr>
            <w:r w:rsidRPr="009071FD">
              <w:t xml:space="preserve">         2.3.4.3 O Processo de desenvolvimento de software</w:t>
            </w:r>
            <w:r w:rsidR="003E18A3" w:rsidRPr="009071FD">
              <w:t>.............................................</w:t>
            </w:r>
            <w:r w:rsidR="009101F6">
              <w:t>....</w:t>
            </w:r>
          </w:p>
        </w:tc>
        <w:tc>
          <w:tcPr>
            <w:tcW w:w="567" w:type="dxa"/>
          </w:tcPr>
          <w:p w14:paraId="7439FE6D" w14:textId="54391436" w:rsidR="00626289" w:rsidRPr="009071FD" w:rsidRDefault="5DC5D8DE" w:rsidP="000A5BA1">
            <w:pPr>
              <w:pStyle w:val="Normal0"/>
            </w:pPr>
            <w:r>
              <w:t>4</w:t>
            </w:r>
            <w:r w:rsidR="00DA111E">
              <w:t>4</w:t>
            </w:r>
          </w:p>
        </w:tc>
      </w:tr>
      <w:tr w:rsidR="00626289" w:rsidRPr="009071FD" w14:paraId="3CED1465" w14:textId="77777777" w:rsidTr="2A5C8022">
        <w:tc>
          <w:tcPr>
            <w:tcW w:w="8672" w:type="dxa"/>
          </w:tcPr>
          <w:p w14:paraId="0C80DC1C" w14:textId="0DA0BCCD" w:rsidR="00626289" w:rsidRPr="009071FD" w:rsidRDefault="00626289" w:rsidP="000A5BA1">
            <w:pPr>
              <w:pStyle w:val="Normal0"/>
            </w:pPr>
            <w:r w:rsidRPr="009071FD">
              <w:t xml:space="preserve">            2.3.4.3.1  Levantamento de Requisitos</w:t>
            </w:r>
            <w:r w:rsidR="003E18A3" w:rsidRPr="009071FD">
              <w:t>................................................................</w:t>
            </w:r>
            <w:r w:rsidR="009101F6">
              <w:t>...</w:t>
            </w:r>
          </w:p>
        </w:tc>
        <w:tc>
          <w:tcPr>
            <w:tcW w:w="567" w:type="dxa"/>
          </w:tcPr>
          <w:p w14:paraId="4688E774" w14:textId="628E5566" w:rsidR="00626289" w:rsidRPr="009071FD" w:rsidRDefault="0DDFDB89" w:rsidP="000A5BA1">
            <w:pPr>
              <w:pStyle w:val="Normal0"/>
            </w:pPr>
            <w:r>
              <w:t>4</w:t>
            </w:r>
            <w:r w:rsidR="65183373">
              <w:t>4</w:t>
            </w:r>
          </w:p>
        </w:tc>
      </w:tr>
      <w:tr w:rsidR="00626289" w:rsidRPr="009071FD" w14:paraId="1E7FED82" w14:textId="77777777" w:rsidTr="2A5C8022">
        <w:tc>
          <w:tcPr>
            <w:tcW w:w="8672" w:type="dxa"/>
          </w:tcPr>
          <w:p w14:paraId="7FE2ACC6" w14:textId="2FF822C4" w:rsidR="00626289" w:rsidRPr="009071FD" w:rsidRDefault="00626289" w:rsidP="000A5BA1">
            <w:pPr>
              <w:pStyle w:val="Normal0"/>
            </w:pPr>
            <w:r w:rsidRPr="009071FD">
              <w:t xml:space="preserve">            2.3.4.3.2  Análise de Requisitos</w:t>
            </w:r>
            <w:r w:rsidR="003E18A3" w:rsidRPr="009071FD">
              <w:t>............................................................................</w:t>
            </w:r>
            <w:r w:rsidR="009101F6">
              <w:t>..</w:t>
            </w:r>
          </w:p>
        </w:tc>
        <w:tc>
          <w:tcPr>
            <w:tcW w:w="567" w:type="dxa"/>
          </w:tcPr>
          <w:p w14:paraId="360B2AD5" w14:textId="3DB89F51" w:rsidR="00626289" w:rsidRPr="009071FD" w:rsidRDefault="0DDFDB89" w:rsidP="000A5BA1">
            <w:pPr>
              <w:pStyle w:val="Normal0"/>
            </w:pPr>
            <w:r>
              <w:t>4</w:t>
            </w:r>
            <w:r w:rsidR="00DA111E">
              <w:t>5</w:t>
            </w:r>
          </w:p>
        </w:tc>
      </w:tr>
      <w:tr w:rsidR="00626289" w:rsidRPr="009071FD" w14:paraId="2F304460" w14:textId="77777777" w:rsidTr="2A5C8022">
        <w:tc>
          <w:tcPr>
            <w:tcW w:w="8672" w:type="dxa"/>
          </w:tcPr>
          <w:p w14:paraId="4B66C61E" w14:textId="0E2DCFA0" w:rsidR="00626289" w:rsidRPr="009071FD" w:rsidRDefault="00626289" w:rsidP="000A5BA1">
            <w:pPr>
              <w:pStyle w:val="Normal0"/>
            </w:pPr>
            <w:r w:rsidRPr="009071FD">
              <w:t xml:space="preserve">            2.3.4.3.3  Projeto</w:t>
            </w:r>
            <w:r w:rsidR="003E18A3" w:rsidRPr="009071FD">
              <w:t>....................................................................................................</w:t>
            </w:r>
            <w:r w:rsidR="009101F6">
              <w:t>.</w:t>
            </w:r>
          </w:p>
        </w:tc>
        <w:tc>
          <w:tcPr>
            <w:tcW w:w="567" w:type="dxa"/>
          </w:tcPr>
          <w:p w14:paraId="40CB3D12" w14:textId="1B99A939" w:rsidR="00626289" w:rsidRPr="009071FD" w:rsidRDefault="0DDFDB89" w:rsidP="000A5BA1">
            <w:pPr>
              <w:pStyle w:val="Normal0"/>
            </w:pPr>
            <w:r>
              <w:t>4</w:t>
            </w:r>
            <w:r w:rsidR="59623DA4">
              <w:t>5</w:t>
            </w:r>
          </w:p>
        </w:tc>
      </w:tr>
      <w:tr w:rsidR="00626289" w:rsidRPr="009071FD" w14:paraId="786324C5" w14:textId="77777777" w:rsidTr="2A5C8022">
        <w:tc>
          <w:tcPr>
            <w:tcW w:w="8672" w:type="dxa"/>
          </w:tcPr>
          <w:p w14:paraId="3BF499C2" w14:textId="227BED4A" w:rsidR="00626289" w:rsidRPr="009071FD" w:rsidRDefault="00626289" w:rsidP="000A5BA1">
            <w:pPr>
              <w:pStyle w:val="Normal0"/>
            </w:pPr>
            <w:r w:rsidRPr="009071FD">
              <w:t xml:space="preserve">            2.3.4.3.4  Implementação</w:t>
            </w:r>
            <w:r w:rsidR="003E18A3" w:rsidRPr="009071FD">
              <w:t>......................................................................................</w:t>
            </w:r>
            <w:r w:rsidR="009101F6">
              <w:t>..</w:t>
            </w:r>
          </w:p>
        </w:tc>
        <w:tc>
          <w:tcPr>
            <w:tcW w:w="567" w:type="dxa"/>
          </w:tcPr>
          <w:p w14:paraId="31BB8956" w14:textId="09C3A867" w:rsidR="00626289" w:rsidRPr="009071FD" w:rsidRDefault="0DDFDB89" w:rsidP="000A5BA1">
            <w:pPr>
              <w:pStyle w:val="Normal0"/>
            </w:pPr>
            <w:r>
              <w:t>4</w:t>
            </w:r>
            <w:r w:rsidR="00DA111E">
              <w:t>6</w:t>
            </w:r>
          </w:p>
        </w:tc>
      </w:tr>
      <w:tr w:rsidR="00626289" w:rsidRPr="009071FD" w14:paraId="5DD38D65" w14:textId="77777777" w:rsidTr="2A5C8022">
        <w:tc>
          <w:tcPr>
            <w:tcW w:w="8672" w:type="dxa"/>
          </w:tcPr>
          <w:p w14:paraId="380F194B" w14:textId="53ED964A" w:rsidR="00626289" w:rsidRPr="009071FD" w:rsidRDefault="00626289" w:rsidP="000A5BA1">
            <w:pPr>
              <w:pStyle w:val="Normal0"/>
            </w:pPr>
            <w:r w:rsidRPr="009071FD">
              <w:t xml:space="preserve">            2.3.4.3.5 Testes</w:t>
            </w:r>
            <w:r w:rsidR="003E18A3" w:rsidRPr="009071FD">
              <w:t>.......................................................................................................</w:t>
            </w:r>
          </w:p>
        </w:tc>
        <w:tc>
          <w:tcPr>
            <w:tcW w:w="567" w:type="dxa"/>
          </w:tcPr>
          <w:p w14:paraId="364A287D" w14:textId="586B3386" w:rsidR="00626289" w:rsidRPr="009071FD" w:rsidRDefault="0DDFDB89" w:rsidP="000A5BA1">
            <w:pPr>
              <w:pStyle w:val="Normal0"/>
            </w:pPr>
            <w:r>
              <w:t>4</w:t>
            </w:r>
            <w:r w:rsidR="45E8E9AB">
              <w:t>6</w:t>
            </w:r>
          </w:p>
        </w:tc>
      </w:tr>
      <w:tr w:rsidR="00626289" w:rsidRPr="009071FD" w14:paraId="2D684252" w14:textId="77777777" w:rsidTr="2A5C8022">
        <w:tc>
          <w:tcPr>
            <w:tcW w:w="8672" w:type="dxa"/>
          </w:tcPr>
          <w:p w14:paraId="5881D737" w14:textId="5893CCA8" w:rsidR="00626289" w:rsidRPr="009071FD" w:rsidRDefault="00626289" w:rsidP="000A5BA1">
            <w:pPr>
              <w:pStyle w:val="Normal0"/>
            </w:pPr>
            <w:r w:rsidRPr="009071FD">
              <w:t xml:space="preserve">            2.3.4.3.6 Implantação</w:t>
            </w:r>
            <w:r w:rsidR="003E18A3" w:rsidRPr="009071FD">
              <w:t>............................................................................................</w:t>
            </w:r>
            <w:r w:rsidR="009101F6">
              <w:t>..</w:t>
            </w:r>
          </w:p>
        </w:tc>
        <w:tc>
          <w:tcPr>
            <w:tcW w:w="567" w:type="dxa"/>
          </w:tcPr>
          <w:p w14:paraId="082A4F39" w14:textId="14A20151" w:rsidR="00626289" w:rsidRPr="009071FD" w:rsidRDefault="0DDFDB89" w:rsidP="000A5BA1">
            <w:pPr>
              <w:pStyle w:val="Normal0"/>
            </w:pPr>
            <w:r>
              <w:t>4</w:t>
            </w:r>
            <w:r w:rsidR="00DA111E">
              <w:t>7</w:t>
            </w:r>
          </w:p>
        </w:tc>
      </w:tr>
      <w:tr w:rsidR="00626289" w:rsidRPr="009071FD" w14:paraId="6BFC6567" w14:textId="77777777" w:rsidTr="2A5C8022">
        <w:tc>
          <w:tcPr>
            <w:tcW w:w="8672" w:type="dxa"/>
          </w:tcPr>
          <w:p w14:paraId="73443CD6" w14:textId="4DD3205B" w:rsidR="00626289" w:rsidRPr="009071FD" w:rsidRDefault="00626289" w:rsidP="000A5BA1">
            <w:pPr>
              <w:pStyle w:val="Normal0"/>
            </w:pPr>
            <w:r w:rsidRPr="009071FD">
              <w:t xml:space="preserve">         2.3.4.4 Métodos ágeis de desenvolvimento de software</w:t>
            </w:r>
            <w:r w:rsidR="003E18A3" w:rsidRPr="009071FD">
              <w:t>........................................</w:t>
            </w:r>
            <w:r w:rsidR="009101F6">
              <w:t>....</w:t>
            </w:r>
          </w:p>
        </w:tc>
        <w:tc>
          <w:tcPr>
            <w:tcW w:w="567" w:type="dxa"/>
          </w:tcPr>
          <w:p w14:paraId="1BDED8B4" w14:textId="337B0D77" w:rsidR="00626289" w:rsidRPr="009071FD" w:rsidRDefault="0DDFDB89" w:rsidP="000A5BA1">
            <w:pPr>
              <w:pStyle w:val="Normal0"/>
            </w:pPr>
            <w:r>
              <w:t>4</w:t>
            </w:r>
            <w:r w:rsidR="00DA111E">
              <w:t>7</w:t>
            </w:r>
          </w:p>
        </w:tc>
      </w:tr>
      <w:tr w:rsidR="00626289" w:rsidRPr="009071FD" w14:paraId="64D73F28" w14:textId="77777777" w:rsidTr="2A5C8022">
        <w:tc>
          <w:tcPr>
            <w:tcW w:w="8672" w:type="dxa"/>
          </w:tcPr>
          <w:p w14:paraId="3CC8DB24" w14:textId="7E2172E6" w:rsidR="00626289" w:rsidRPr="009071FD" w:rsidRDefault="00626289" w:rsidP="000A5BA1">
            <w:pPr>
              <w:pStyle w:val="Normal0"/>
            </w:pPr>
            <w:r w:rsidRPr="009071FD">
              <w:t xml:space="preserve">         2.3.4.5 Qualidade de software</w:t>
            </w:r>
            <w:r w:rsidR="003E18A3" w:rsidRPr="009071FD">
              <w:t>.................................................................................</w:t>
            </w:r>
            <w:r w:rsidR="009101F6">
              <w:t>..</w:t>
            </w:r>
          </w:p>
        </w:tc>
        <w:tc>
          <w:tcPr>
            <w:tcW w:w="567" w:type="dxa"/>
          </w:tcPr>
          <w:p w14:paraId="008BDBC8" w14:textId="79685797" w:rsidR="00626289" w:rsidRPr="009071FD" w:rsidRDefault="68BE494C" w:rsidP="000A5BA1">
            <w:pPr>
              <w:pStyle w:val="Normal0"/>
            </w:pPr>
            <w:r>
              <w:t>4</w:t>
            </w:r>
            <w:r w:rsidR="00DA111E">
              <w:t>8</w:t>
            </w:r>
          </w:p>
        </w:tc>
      </w:tr>
      <w:tr w:rsidR="00626289" w:rsidRPr="009071FD" w14:paraId="511E218D" w14:textId="77777777" w:rsidTr="2A5C8022">
        <w:tc>
          <w:tcPr>
            <w:tcW w:w="8672" w:type="dxa"/>
          </w:tcPr>
          <w:p w14:paraId="1BEA2410" w14:textId="30968C71" w:rsidR="00626289" w:rsidRPr="009071FD" w:rsidRDefault="00626289" w:rsidP="000A5BA1">
            <w:pPr>
              <w:pStyle w:val="Normal0"/>
            </w:pPr>
            <w:r w:rsidRPr="009071FD">
              <w:t xml:space="preserve">      2.3.5 Versionamento</w:t>
            </w:r>
            <w:r w:rsidR="003E18A3" w:rsidRPr="009071FD">
              <w:t>...................................................................................................</w:t>
            </w:r>
            <w:r w:rsidR="009101F6">
              <w:t>..</w:t>
            </w:r>
          </w:p>
        </w:tc>
        <w:tc>
          <w:tcPr>
            <w:tcW w:w="567" w:type="dxa"/>
          </w:tcPr>
          <w:p w14:paraId="00764C8A" w14:textId="01D7C230" w:rsidR="00626289" w:rsidRPr="009071FD" w:rsidRDefault="0DDFDB89" w:rsidP="000A5BA1">
            <w:pPr>
              <w:pStyle w:val="Normal0"/>
            </w:pPr>
            <w:r>
              <w:t>5</w:t>
            </w:r>
            <w:r w:rsidR="00DA111E">
              <w:t>1</w:t>
            </w:r>
          </w:p>
        </w:tc>
      </w:tr>
      <w:tr w:rsidR="00626289" w:rsidRPr="009071FD" w14:paraId="6F4AE823" w14:textId="77777777" w:rsidTr="2A5C8022">
        <w:tc>
          <w:tcPr>
            <w:tcW w:w="8672" w:type="dxa"/>
          </w:tcPr>
          <w:p w14:paraId="7847020F" w14:textId="0BDC992F" w:rsidR="00626289" w:rsidRPr="009071FD" w:rsidRDefault="00626289" w:rsidP="000A5BA1">
            <w:pPr>
              <w:pStyle w:val="Normal0"/>
            </w:pPr>
            <w:r w:rsidRPr="009071FD">
              <w:lastRenderedPageBreak/>
              <w:t xml:space="preserve">         2.3.5.1 Evolução</w:t>
            </w:r>
            <w:r w:rsidR="003E18A3" w:rsidRPr="009071FD">
              <w:t>........................................................................................................</w:t>
            </w:r>
          </w:p>
        </w:tc>
        <w:tc>
          <w:tcPr>
            <w:tcW w:w="567" w:type="dxa"/>
          </w:tcPr>
          <w:p w14:paraId="5726E904" w14:textId="5F44EFCB" w:rsidR="00626289" w:rsidRPr="009071FD" w:rsidRDefault="0DDFDB89" w:rsidP="000A5BA1">
            <w:pPr>
              <w:pStyle w:val="Normal0"/>
            </w:pPr>
            <w:r>
              <w:t>5</w:t>
            </w:r>
            <w:r w:rsidR="00DA111E">
              <w:t>3</w:t>
            </w:r>
          </w:p>
        </w:tc>
      </w:tr>
      <w:tr w:rsidR="00626289" w:rsidRPr="009071FD" w14:paraId="64D331D0" w14:textId="77777777" w:rsidTr="2A5C8022">
        <w:tc>
          <w:tcPr>
            <w:tcW w:w="8672" w:type="dxa"/>
          </w:tcPr>
          <w:p w14:paraId="11F57944" w14:textId="6F3233A4" w:rsidR="00626289" w:rsidRPr="009071FD" w:rsidRDefault="00626289" w:rsidP="000A5BA1">
            <w:pPr>
              <w:pStyle w:val="Normal0"/>
            </w:pPr>
            <w:r w:rsidRPr="009071FD">
              <w:t xml:space="preserve">         2.3.5.2 O Git e o GitHub</w:t>
            </w:r>
            <w:r w:rsidR="003E18A3" w:rsidRPr="009071FD">
              <w:t>..........................................................................................</w:t>
            </w:r>
            <w:r w:rsidR="009101F6">
              <w:t>..</w:t>
            </w:r>
          </w:p>
        </w:tc>
        <w:tc>
          <w:tcPr>
            <w:tcW w:w="567" w:type="dxa"/>
          </w:tcPr>
          <w:p w14:paraId="1139EDDD" w14:textId="6B862350" w:rsidR="00626289" w:rsidRPr="009071FD" w:rsidRDefault="0DDFDB89" w:rsidP="000A5BA1">
            <w:pPr>
              <w:pStyle w:val="Normal0"/>
            </w:pPr>
            <w:r>
              <w:t>5</w:t>
            </w:r>
            <w:r w:rsidR="00DA111E">
              <w:t>6</w:t>
            </w:r>
          </w:p>
        </w:tc>
      </w:tr>
      <w:tr w:rsidR="00626289" w:rsidRPr="009071FD" w14:paraId="505576F8" w14:textId="77777777" w:rsidTr="2A5C8022">
        <w:tc>
          <w:tcPr>
            <w:tcW w:w="8672" w:type="dxa"/>
          </w:tcPr>
          <w:p w14:paraId="59312F5B" w14:textId="34C2E67C" w:rsidR="00626289" w:rsidRPr="009071FD" w:rsidRDefault="00626289" w:rsidP="000A5BA1">
            <w:pPr>
              <w:pStyle w:val="Normal0"/>
            </w:pPr>
            <w:r w:rsidRPr="009071FD">
              <w:t xml:space="preserve">      2.3.6 Framework Django</w:t>
            </w:r>
            <w:r w:rsidR="003E18A3" w:rsidRPr="009071FD">
              <w:t>............................................................................................</w:t>
            </w:r>
            <w:r w:rsidR="009101F6">
              <w:t>..</w:t>
            </w:r>
          </w:p>
        </w:tc>
        <w:tc>
          <w:tcPr>
            <w:tcW w:w="567" w:type="dxa"/>
          </w:tcPr>
          <w:p w14:paraId="4EF2A57A" w14:textId="382C7A1C" w:rsidR="00626289" w:rsidRPr="009071FD" w:rsidRDefault="7566B428" w:rsidP="000A5BA1">
            <w:pPr>
              <w:pStyle w:val="Normal0"/>
            </w:pPr>
            <w:r>
              <w:t>5</w:t>
            </w:r>
            <w:r w:rsidR="00DA111E">
              <w:t>9</w:t>
            </w:r>
          </w:p>
        </w:tc>
      </w:tr>
      <w:tr w:rsidR="00626289" w:rsidRPr="009071FD" w14:paraId="3CDEE76B" w14:textId="77777777" w:rsidTr="2A5C8022">
        <w:tc>
          <w:tcPr>
            <w:tcW w:w="8672" w:type="dxa"/>
          </w:tcPr>
          <w:p w14:paraId="520664A6" w14:textId="719C4EA8" w:rsidR="00626289" w:rsidRPr="009071FD" w:rsidRDefault="00626289" w:rsidP="000A5BA1">
            <w:pPr>
              <w:pStyle w:val="Normal0"/>
            </w:pPr>
            <w:r w:rsidRPr="009071FD">
              <w:t xml:space="preserve">         2.3.6.1 Visão Geral</w:t>
            </w:r>
            <w:r w:rsidR="003E18A3" w:rsidRPr="009071FD">
              <w:t>...................................................................................................</w:t>
            </w:r>
            <w:r w:rsidR="009101F6">
              <w:t>.</w:t>
            </w:r>
          </w:p>
        </w:tc>
        <w:tc>
          <w:tcPr>
            <w:tcW w:w="567" w:type="dxa"/>
          </w:tcPr>
          <w:p w14:paraId="5A501E41" w14:textId="6C21ABFF" w:rsidR="00626289" w:rsidRPr="009071FD" w:rsidRDefault="5597D0E0" w:rsidP="000A5BA1">
            <w:pPr>
              <w:pStyle w:val="Normal0"/>
            </w:pPr>
            <w:r>
              <w:t>5</w:t>
            </w:r>
            <w:r w:rsidR="00DA111E">
              <w:t>9</w:t>
            </w:r>
          </w:p>
        </w:tc>
      </w:tr>
      <w:tr w:rsidR="00626289" w:rsidRPr="009071FD" w14:paraId="130BBFAB" w14:textId="77777777" w:rsidTr="2A5C8022">
        <w:tc>
          <w:tcPr>
            <w:tcW w:w="8672" w:type="dxa"/>
          </w:tcPr>
          <w:p w14:paraId="25097A48" w14:textId="684D4DDD" w:rsidR="00626289" w:rsidRPr="009071FD" w:rsidRDefault="5E2CA1B5" w:rsidP="000A5BA1">
            <w:pPr>
              <w:pStyle w:val="Normal0"/>
            </w:pPr>
            <w:r>
              <w:t xml:space="preserve">          2.3.6.2 Padrão MTV: Model, </w:t>
            </w:r>
            <w:r w:rsidR="6A00C00D">
              <w:t>Template,</w:t>
            </w:r>
            <w:r>
              <w:t xml:space="preserve"> View</w:t>
            </w:r>
            <w:r w:rsidR="3BF88E49">
              <w:t>.....................................................</w:t>
            </w:r>
            <w:r w:rsidR="43FC7E7D">
              <w:t>...</w:t>
            </w:r>
          </w:p>
        </w:tc>
        <w:tc>
          <w:tcPr>
            <w:tcW w:w="567" w:type="dxa"/>
          </w:tcPr>
          <w:p w14:paraId="77A4D613" w14:textId="30CF06FA" w:rsidR="00626289" w:rsidRPr="009071FD" w:rsidRDefault="00DA111E" w:rsidP="000A5BA1">
            <w:pPr>
              <w:pStyle w:val="Normal0"/>
            </w:pPr>
            <w:r>
              <w:t>60</w:t>
            </w:r>
          </w:p>
        </w:tc>
      </w:tr>
      <w:tr w:rsidR="00626289" w:rsidRPr="009071FD" w14:paraId="2C3C6CCE" w14:textId="77777777" w:rsidTr="2A5C8022">
        <w:tc>
          <w:tcPr>
            <w:tcW w:w="8672" w:type="dxa"/>
          </w:tcPr>
          <w:p w14:paraId="6CB33CEB" w14:textId="50E954A2" w:rsidR="00626289" w:rsidRPr="009071FD" w:rsidRDefault="00626289" w:rsidP="000A5BA1">
            <w:pPr>
              <w:pStyle w:val="Normal0"/>
            </w:pPr>
            <w:r w:rsidRPr="009071FD">
              <w:t xml:space="preserve">             2.3.6.2.1 Model</w:t>
            </w:r>
            <w:r w:rsidR="003E18A3" w:rsidRPr="009071FD">
              <w:t>......................................................................................................</w:t>
            </w:r>
          </w:p>
        </w:tc>
        <w:tc>
          <w:tcPr>
            <w:tcW w:w="567" w:type="dxa"/>
          </w:tcPr>
          <w:p w14:paraId="3334F843" w14:textId="75996CB2" w:rsidR="00626289" w:rsidRPr="009071FD" w:rsidRDefault="00DA111E" w:rsidP="000A5BA1">
            <w:pPr>
              <w:pStyle w:val="Normal0"/>
            </w:pPr>
            <w:r>
              <w:t>60</w:t>
            </w:r>
          </w:p>
        </w:tc>
      </w:tr>
      <w:tr w:rsidR="00626289" w:rsidRPr="009071FD" w14:paraId="0A82AE02" w14:textId="77777777" w:rsidTr="2A5C8022">
        <w:tc>
          <w:tcPr>
            <w:tcW w:w="8672" w:type="dxa"/>
          </w:tcPr>
          <w:p w14:paraId="6C1DEBC5" w14:textId="572949FC" w:rsidR="00626289" w:rsidRPr="009071FD" w:rsidRDefault="00626289" w:rsidP="000A5BA1">
            <w:pPr>
              <w:pStyle w:val="Normal0"/>
            </w:pPr>
            <w:r w:rsidRPr="009071FD">
              <w:t xml:space="preserve">             2.3.6.2.2 Template</w:t>
            </w:r>
            <w:r w:rsidR="003E18A3" w:rsidRPr="009071FD">
              <w:t>................................................................................................</w:t>
            </w:r>
            <w:r w:rsidR="009101F6">
              <w:t>.</w:t>
            </w:r>
          </w:p>
        </w:tc>
        <w:tc>
          <w:tcPr>
            <w:tcW w:w="567" w:type="dxa"/>
          </w:tcPr>
          <w:p w14:paraId="52EAE524" w14:textId="08BC10B5" w:rsidR="00626289" w:rsidRPr="009071FD" w:rsidRDefault="57EB7D8E" w:rsidP="000A5BA1">
            <w:pPr>
              <w:pStyle w:val="Normal0"/>
            </w:pPr>
            <w:r>
              <w:t>6</w:t>
            </w:r>
            <w:r w:rsidR="00DA111E">
              <w:t>1</w:t>
            </w:r>
          </w:p>
        </w:tc>
      </w:tr>
      <w:tr w:rsidR="00626289" w:rsidRPr="009071FD" w14:paraId="778F6CE5" w14:textId="77777777" w:rsidTr="2A5C8022">
        <w:tc>
          <w:tcPr>
            <w:tcW w:w="8672" w:type="dxa"/>
          </w:tcPr>
          <w:p w14:paraId="2A0EB650" w14:textId="5C493413" w:rsidR="00626289" w:rsidRPr="009071FD" w:rsidRDefault="00626289" w:rsidP="000A5BA1">
            <w:pPr>
              <w:pStyle w:val="Normal0"/>
            </w:pPr>
            <w:r w:rsidRPr="009071FD">
              <w:t xml:space="preserve">             2.3.6.2.3 View</w:t>
            </w:r>
            <w:r w:rsidR="003E18A3" w:rsidRPr="009071FD">
              <w:t>........................................................................................................</w:t>
            </w:r>
          </w:p>
        </w:tc>
        <w:tc>
          <w:tcPr>
            <w:tcW w:w="567" w:type="dxa"/>
          </w:tcPr>
          <w:p w14:paraId="1174EFA9" w14:textId="0834DF22" w:rsidR="00626289" w:rsidRPr="009071FD" w:rsidRDefault="0DDFDB89" w:rsidP="000A5BA1">
            <w:pPr>
              <w:pStyle w:val="Normal0"/>
            </w:pPr>
            <w:r>
              <w:t>6</w:t>
            </w:r>
            <w:r w:rsidR="00DA111E">
              <w:t>2</w:t>
            </w:r>
          </w:p>
        </w:tc>
      </w:tr>
      <w:tr w:rsidR="00626289" w:rsidRPr="009071FD" w14:paraId="12358BCF" w14:textId="77777777" w:rsidTr="2A5C8022">
        <w:tc>
          <w:tcPr>
            <w:tcW w:w="8672" w:type="dxa"/>
          </w:tcPr>
          <w:p w14:paraId="478D08BD" w14:textId="1CE707D2" w:rsidR="00626289" w:rsidRPr="009071FD" w:rsidRDefault="00626289" w:rsidP="000A5BA1">
            <w:pPr>
              <w:pStyle w:val="Normal0"/>
            </w:pPr>
            <w:r w:rsidRPr="009071FD">
              <w:t xml:space="preserve">          2.3.6.3 Principais Características</w:t>
            </w:r>
            <w:r w:rsidR="003E18A3" w:rsidRPr="009071FD">
              <w:t>..........................................................................</w:t>
            </w:r>
            <w:r w:rsidR="009101F6">
              <w:t>....</w:t>
            </w:r>
          </w:p>
        </w:tc>
        <w:tc>
          <w:tcPr>
            <w:tcW w:w="567" w:type="dxa"/>
          </w:tcPr>
          <w:p w14:paraId="08950A9D" w14:textId="6D986775" w:rsidR="00626289" w:rsidRPr="009071FD" w:rsidRDefault="0DDFDB89" w:rsidP="000A5BA1">
            <w:pPr>
              <w:pStyle w:val="Normal0"/>
            </w:pPr>
            <w:r>
              <w:t>6</w:t>
            </w:r>
            <w:r w:rsidR="00DA111E">
              <w:t>3</w:t>
            </w:r>
          </w:p>
        </w:tc>
      </w:tr>
      <w:tr w:rsidR="00626289" w:rsidRPr="009071FD" w14:paraId="440A56C7" w14:textId="77777777" w:rsidTr="2A5C8022">
        <w:tc>
          <w:tcPr>
            <w:tcW w:w="8672" w:type="dxa"/>
          </w:tcPr>
          <w:p w14:paraId="5563DF23" w14:textId="2EB74859" w:rsidR="00626289" w:rsidRPr="009071FD" w:rsidRDefault="00626289" w:rsidP="000A5BA1">
            <w:pPr>
              <w:pStyle w:val="Normal0"/>
            </w:pPr>
            <w:r w:rsidRPr="009071FD">
              <w:t xml:space="preserve">             2.3.6.3.1 Formulários</w:t>
            </w:r>
            <w:r w:rsidR="003E18A3" w:rsidRPr="009071FD">
              <w:t>...........................................................................................</w:t>
            </w:r>
            <w:r w:rsidR="009101F6">
              <w:t>..</w:t>
            </w:r>
          </w:p>
        </w:tc>
        <w:tc>
          <w:tcPr>
            <w:tcW w:w="567" w:type="dxa"/>
          </w:tcPr>
          <w:p w14:paraId="7374284A" w14:textId="62B0EBB6" w:rsidR="00626289" w:rsidRPr="009071FD" w:rsidRDefault="0DDFDB89" w:rsidP="000A5BA1">
            <w:pPr>
              <w:pStyle w:val="Normal0"/>
            </w:pPr>
            <w:r>
              <w:t>6</w:t>
            </w:r>
            <w:r w:rsidR="00DA111E">
              <w:t>3</w:t>
            </w:r>
          </w:p>
        </w:tc>
      </w:tr>
      <w:tr w:rsidR="00626289" w:rsidRPr="009071FD" w14:paraId="795D7EB4" w14:textId="77777777" w:rsidTr="2A5C8022">
        <w:tc>
          <w:tcPr>
            <w:tcW w:w="8672" w:type="dxa"/>
          </w:tcPr>
          <w:p w14:paraId="0E286B1D" w14:textId="319F8CFB" w:rsidR="00626289" w:rsidRPr="009071FD" w:rsidRDefault="00626289" w:rsidP="000A5BA1">
            <w:pPr>
              <w:pStyle w:val="Normal0"/>
            </w:pPr>
            <w:r w:rsidRPr="009071FD">
              <w:t xml:space="preserve">             2.3.6.3.2  </w:t>
            </w:r>
            <w:r w:rsidRPr="009071FD">
              <w:rPr>
                <w:sz w:val="22"/>
                <w:szCs w:val="22"/>
              </w:rPr>
              <w:t>Interface de Administração e Autenticação de Usuários e Permissões</w:t>
            </w:r>
            <w:r w:rsidR="003E18A3" w:rsidRPr="009071FD">
              <w:rPr>
                <w:sz w:val="22"/>
                <w:szCs w:val="22"/>
              </w:rPr>
              <w:t>.....</w:t>
            </w:r>
            <w:r w:rsidR="009101F6">
              <w:rPr>
                <w:sz w:val="22"/>
                <w:szCs w:val="22"/>
              </w:rPr>
              <w:t>......</w:t>
            </w:r>
          </w:p>
        </w:tc>
        <w:tc>
          <w:tcPr>
            <w:tcW w:w="567" w:type="dxa"/>
          </w:tcPr>
          <w:p w14:paraId="3FA1FA72" w14:textId="60D9BFBB" w:rsidR="00626289" w:rsidRPr="009071FD" w:rsidRDefault="0DDFDB89" w:rsidP="000A5BA1">
            <w:pPr>
              <w:pStyle w:val="Normal0"/>
            </w:pPr>
            <w:r>
              <w:t>6</w:t>
            </w:r>
            <w:r w:rsidR="00DA111E">
              <w:t>3</w:t>
            </w:r>
          </w:p>
        </w:tc>
      </w:tr>
      <w:tr w:rsidR="00626289" w:rsidRPr="009071FD" w14:paraId="685096AD" w14:textId="77777777" w:rsidTr="2A5C8022">
        <w:tc>
          <w:tcPr>
            <w:tcW w:w="8672" w:type="dxa"/>
          </w:tcPr>
          <w:p w14:paraId="6B3319AB" w14:textId="6FF209DD" w:rsidR="00626289" w:rsidRPr="009071FD" w:rsidRDefault="00626289" w:rsidP="000A5BA1">
            <w:pPr>
              <w:pStyle w:val="Normal0"/>
            </w:pPr>
            <w:r w:rsidRPr="009071FD">
              <w:t xml:space="preserve">             2.3.6.3.3  Caching</w:t>
            </w:r>
            <w:r w:rsidR="003E18A3" w:rsidRPr="009071FD">
              <w:t>.................................................................................................</w:t>
            </w:r>
            <w:r w:rsidR="009101F6">
              <w:t>.</w:t>
            </w:r>
          </w:p>
        </w:tc>
        <w:tc>
          <w:tcPr>
            <w:tcW w:w="567" w:type="dxa"/>
          </w:tcPr>
          <w:p w14:paraId="226C93E8" w14:textId="580ED7FD" w:rsidR="00626289" w:rsidRPr="009071FD" w:rsidRDefault="0DDFDB89" w:rsidP="000A5BA1">
            <w:pPr>
              <w:pStyle w:val="Normal0"/>
            </w:pPr>
            <w:r>
              <w:t>6</w:t>
            </w:r>
            <w:r w:rsidR="00DA111E">
              <w:t>4</w:t>
            </w:r>
          </w:p>
        </w:tc>
      </w:tr>
      <w:tr w:rsidR="00626289" w:rsidRPr="009071FD" w14:paraId="7E19FF2D" w14:textId="77777777" w:rsidTr="2A5C8022">
        <w:tc>
          <w:tcPr>
            <w:tcW w:w="8672" w:type="dxa"/>
          </w:tcPr>
          <w:p w14:paraId="2B489B81" w14:textId="5AAE3FAF" w:rsidR="00626289" w:rsidRPr="009071FD" w:rsidRDefault="00626289" w:rsidP="000A5BA1">
            <w:pPr>
              <w:pStyle w:val="Normal0"/>
            </w:pPr>
            <w:r w:rsidRPr="009071FD">
              <w:t xml:space="preserve">             2.3.6.3.4 Middleware</w:t>
            </w:r>
            <w:r w:rsidR="003E18A3" w:rsidRPr="009071FD">
              <w:t>............................................................................................</w:t>
            </w:r>
            <w:r w:rsidR="009101F6">
              <w:t>.</w:t>
            </w:r>
          </w:p>
        </w:tc>
        <w:tc>
          <w:tcPr>
            <w:tcW w:w="567" w:type="dxa"/>
          </w:tcPr>
          <w:p w14:paraId="1B826EA5" w14:textId="08B748DD" w:rsidR="00626289" w:rsidRPr="009071FD" w:rsidRDefault="0DDFDB89" w:rsidP="000A5BA1">
            <w:pPr>
              <w:pStyle w:val="Normal0"/>
            </w:pPr>
            <w:r>
              <w:t>6</w:t>
            </w:r>
            <w:r w:rsidR="00DA111E">
              <w:t>5</w:t>
            </w:r>
          </w:p>
        </w:tc>
      </w:tr>
      <w:tr w:rsidR="00626289" w:rsidRPr="009071FD" w14:paraId="5171C6E4" w14:textId="77777777" w:rsidTr="2A5C8022">
        <w:tc>
          <w:tcPr>
            <w:tcW w:w="8672" w:type="dxa"/>
          </w:tcPr>
          <w:p w14:paraId="66C13DC9" w14:textId="2DC65E73" w:rsidR="00626289" w:rsidRPr="009071FD" w:rsidRDefault="00626289" w:rsidP="000A5BA1">
            <w:pPr>
              <w:pStyle w:val="Normal0"/>
            </w:pPr>
            <w:r w:rsidRPr="009071FD">
              <w:t xml:space="preserve">             2.3.6.3.5 Serialização de Dados</w:t>
            </w:r>
            <w:r w:rsidR="003E18A3" w:rsidRPr="009071FD">
              <w:t>...........................................................................</w:t>
            </w:r>
            <w:r w:rsidR="009101F6">
              <w:t>..</w:t>
            </w:r>
          </w:p>
        </w:tc>
        <w:tc>
          <w:tcPr>
            <w:tcW w:w="567" w:type="dxa"/>
          </w:tcPr>
          <w:p w14:paraId="1E6C25FC" w14:textId="275D6598" w:rsidR="00626289" w:rsidRPr="009071FD" w:rsidRDefault="0DDFDB89" w:rsidP="000A5BA1">
            <w:pPr>
              <w:pStyle w:val="Normal0"/>
            </w:pPr>
            <w:r>
              <w:t>6</w:t>
            </w:r>
            <w:r w:rsidR="00DA111E">
              <w:t>6</w:t>
            </w:r>
          </w:p>
        </w:tc>
      </w:tr>
      <w:tr w:rsidR="00626289" w:rsidRPr="009071FD" w14:paraId="23719DD2" w14:textId="77777777" w:rsidTr="2A5C8022">
        <w:tc>
          <w:tcPr>
            <w:tcW w:w="8672" w:type="dxa"/>
          </w:tcPr>
          <w:p w14:paraId="3E3E4F39" w14:textId="05B47956" w:rsidR="00626289" w:rsidRPr="009071FD" w:rsidRDefault="00626289" w:rsidP="000A5BA1">
            <w:pPr>
              <w:pStyle w:val="Normal0"/>
            </w:pPr>
            <w:r w:rsidRPr="009071FD">
              <w:t xml:space="preserve">             2.3.6.3.6 Segurança</w:t>
            </w:r>
            <w:r w:rsidR="003E18A3" w:rsidRPr="009071FD">
              <w:t>..............................................................................................</w:t>
            </w:r>
            <w:r w:rsidR="009101F6">
              <w:t>..</w:t>
            </w:r>
          </w:p>
        </w:tc>
        <w:tc>
          <w:tcPr>
            <w:tcW w:w="567" w:type="dxa"/>
          </w:tcPr>
          <w:p w14:paraId="77721226" w14:textId="72459ABF" w:rsidR="00626289" w:rsidRPr="009071FD" w:rsidRDefault="0DDFDB89" w:rsidP="000A5BA1">
            <w:pPr>
              <w:pStyle w:val="Normal0"/>
            </w:pPr>
            <w:r>
              <w:t>6</w:t>
            </w:r>
            <w:r w:rsidR="00DA111E">
              <w:t>6</w:t>
            </w:r>
          </w:p>
        </w:tc>
      </w:tr>
      <w:tr w:rsidR="00626289" w:rsidRPr="009071FD" w14:paraId="711DE95D" w14:textId="77777777" w:rsidTr="2A5C8022">
        <w:tc>
          <w:tcPr>
            <w:tcW w:w="8672" w:type="dxa"/>
          </w:tcPr>
          <w:p w14:paraId="1F2D7884" w14:textId="621F15B8" w:rsidR="00626289" w:rsidRPr="009071FD" w:rsidRDefault="00626289" w:rsidP="000A5BA1">
            <w:pPr>
              <w:pStyle w:val="Normal0"/>
            </w:pPr>
            <w:r w:rsidRPr="009071FD">
              <w:t xml:space="preserve">             2.3.6.3.7 Internacionalização</w:t>
            </w:r>
            <w:r w:rsidR="003E18A3" w:rsidRPr="009071FD">
              <w:t>...............................................................................</w:t>
            </w:r>
            <w:r w:rsidR="009101F6">
              <w:t>..</w:t>
            </w:r>
          </w:p>
        </w:tc>
        <w:tc>
          <w:tcPr>
            <w:tcW w:w="567" w:type="dxa"/>
          </w:tcPr>
          <w:p w14:paraId="2E7534EC" w14:textId="27486A35" w:rsidR="00626289" w:rsidRPr="009071FD" w:rsidRDefault="0DDFDB89" w:rsidP="000A5BA1">
            <w:pPr>
              <w:pStyle w:val="Normal0"/>
            </w:pPr>
            <w:r>
              <w:t>6</w:t>
            </w:r>
            <w:r w:rsidR="00DA111E">
              <w:t>7</w:t>
            </w:r>
          </w:p>
        </w:tc>
      </w:tr>
      <w:tr w:rsidR="0008319B" w:rsidRPr="009071FD" w14:paraId="0926764F" w14:textId="77777777" w:rsidTr="2A5C8022">
        <w:tc>
          <w:tcPr>
            <w:tcW w:w="8672" w:type="dxa"/>
          </w:tcPr>
          <w:p w14:paraId="4C423DA5" w14:textId="77777777" w:rsidR="0008319B" w:rsidRDefault="0008319B" w:rsidP="0008319B">
            <w:pPr>
              <w:pStyle w:val="Normal0"/>
            </w:pPr>
            <w:r w:rsidRPr="009071FD">
              <w:t xml:space="preserve">   2.4. Metodologia.............................................................................................................</w:t>
            </w:r>
            <w:r w:rsidR="009101F6">
              <w:t>.</w:t>
            </w:r>
          </w:p>
          <w:p w14:paraId="16AA5DFE" w14:textId="5F626DBA" w:rsidR="001F2AE2" w:rsidRDefault="001F2AE2" w:rsidP="001F2AE2">
            <w:pPr>
              <w:pStyle w:val="Normal0"/>
            </w:pPr>
            <w:r>
              <w:t xml:space="preserve">   2.5. Aplicação das disciplinas estudadas no Projeto Integrador</w:t>
            </w:r>
            <w:r w:rsidR="003D180E">
              <w:t>......................................</w:t>
            </w:r>
          </w:p>
          <w:p w14:paraId="20E489D4" w14:textId="5404E5D9" w:rsidR="001F2AE2" w:rsidRDefault="001F2AE2" w:rsidP="001F2AE2">
            <w:pPr>
              <w:pStyle w:val="Normal0"/>
            </w:pPr>
            <w:r>
              <w:t>3.  RESULTADOS</w:t>
            </w:r>
            <w:r w:rsidR="003D180E">
              <w:t>.............................................................................................................</w:t>
            </w:r>
          </w:p>
          <w:p w14:paraId="7A885876" w14:textId="075D119A" w:rsidR="001F2AE2" w:rsidRDefault="001F2AE2" w:rsidP="001F2AE2">
            <w:pPr>
              <w:pStyle w:val="Normal0"/>
            </w:pPr>
            <w:r>
              <w:t xml:space="preserve">   3.1. Solução </w:t>
            </w:r>
            <w:r w:rsidR="003D180E">
              <w:t>I</w:t>
            </w:r>
            <w:r>
              <w:t>nicial</w:t>
            </w:r>
            <w:r w:rsidR="003D180E">
              <w:t>..........................................................................................................</w:t>
            </w:r>
          </w:p>
          <w:p w14:paraId="5BB6ADE3" w14:textId="020E7CE8" w:rsidR="001F2AE2" w:rsidRDefault="001F2AE2" w:rsidP="001F2AE2">
            <w:pPr>
              <w:pStyle w:val="Normal0"/>
            </w:pPr>
            <w:r>
              <w:t xml:space="preserve">      3.1.1. Especificações das Tecnologias Utilizadas</w:t>
            </w:r>
            <w:r w:rsidR="003D180E">
              <w:t>.........................................................</w:t>
            </w:r>
          </w:p>
          <w:p w14:paraId="0A39C399" w14:textId="459A9C8D" w:rsidR="001F2AE2" w:rsidRDefault="001F2AE2" w:rsidP="001F2AE2">
            <w:pPr>
              <w:pStyle w:val="Normal0"/>
            </w:pPr>
            <w:r>
              <w:t xml:space="preserve">      3.1.2. Diagramas da Solução</w:t>
            </w:r>
            <w:r w:rsidR="003D180E">
              <w:t>........................................................................................</w:t>
            </w:r>
          </w:p>
          <w:p w14:paraId="651167CC" w14:textId="1F451DE4" w:rsidR="001F2AE2" w:rsidRDefault="001F2AE2" w:rsidP="001F2AE2">
            <w:pPr>
              <w:pStyle w:val="Normal0"/>
            </w:pPr>
            <w:r>
              <w:t xml:space="preserve">      3.1.3. Esquematização do Banco de Dados</w:t>
            </w:r>
            <w:r w:rsidR="003D180E">
              <w:t>..................................................................</w:t>
            </w:r>
          </w:p>
          <w:p w14:paraId="67C7E52F" w14:textId="05D6A8E3" w:rsidR="001F2AE2" w:rsidRDefault="001F2AE2" w:rsidP="001F2AE2">
            <w:pPr>
              <w:pStyle w:val="Normal0"/>
            </w:pPr>
            <w:r>
              <w:t xml:space="preserve">      3.1.4. Layout de Telas</w:t>
            </w:r>
            <w:r w:rsidR="003D180E">
              <w:t>...................................................................................................</w:t>
            </w:r>
          </w:p>
          <w:p w14:paraId="7AB02160" w14:textId="5A63C3CB" w:rsidR="001F2AE2" w:rsidRDefault="001F2AE2" w:rsidP="001F2AE2">
            <w:pPr>
              <w:pStyle w:val="Normal0"/>
            </w:pPr>
            <w:r>
              <w:t xml:space="preserve">      3.1.5. Funcionalidades da Solução Inicial</w:t>
            </w:r>
            <w:r w:rsidR="003D180E">
              <w:t>....................................................................</w:t>
            </w:r>
          </w:p>
          <w:p w14:paraId="51FD4FE4" w14:textId="71FC83FD" w:rsidR="001F2AE2" w:rsidRDefault="001F2AE2" w:rsidP="001F2AE2">
            <w:pPr>
              <w:pStyle w:val="Normal0"/>
            </w:pPr>
            <w:r>
              <w:t xml:space="preserve">   3.2. Solução Final</w:t>
            </w:r>
            <w:r w:rsidR="003D180E">
              <w:t>............................................................................................................</w:t>
            </w:r>
          </w:p>
          <w:p w14:paraId="7DEECCF1" w14:textId="64BBFE19" w:rsidR="001F2AE2" w:rsidRDefault="003D180E" w:rsidP="001F2AE2">
            <w:pPr>
              <w:pStyle w:val="Normal0"/>
            </w:pPr>
            <w:r>
              <w:t xml:space="preserve">      </w:t>
            </w:r>
            <w:r w:rsidR="001F2AE2">
              <w:t>3.2.1. Feedback da Comunidade e Mudanças</w:t>
            </w:r>
            <w:r>
              <w:t>...............................................................</w:t>
            </w:r>
          </w:p>
          <w:p w14:paraId="4D394810" w14:textId="7EF49425" w:rsidR="001F2AE2" w:rsidRDefault="003D180E" w:rsidP="001F2AE2">
            <w:pPr>
              <w:pStyle w:val="Normal0"/>
            </w:pPr>
            <w:r>
              <w:t xml:space="preserve">      </w:t>
            </w:r>
            <w:r w:rsidR="001F2AE2">
              <w:t>3.2.2. Funcionalidades da Solução Final</w:t>
            </w:r>
            <w:r>
              <w:t>......................................................................</w:t>
            </w:r>
          </w:p>
          <w:p w14:paraId="298E7A3C" w14:textId="7C09C0B2" w:rsidR="001F2AE2" w:rsidRDefault="003D180E" w:rsidP="001F2AE2">
            <w:pPr>
              <w:pStyle w:val="Normal0"/>
            </w:pPr>
            <w:r>
              <w:t xml:space="preserve">      </w:t>
            </w:r>
            <w:r w:rsidR="001F2AE2">
              <w:t>3.2.3. Código Fonte e Versionamento</w:t>
            </w:r>
            <w:r>
              <w:t>..........................................................................</w:t>
            </w:r>
          </w:p>
          <w:p w14:paraId="59F42344" w14:textId="2CA02822" w:rsidR="001F2AE2" w:rsidRDefault="003D180E" w:rsidP="001F2AE2">
            <w:pPr>
              <w:pStyle w:val="Normal0"/>
            </w:pPr>
            <w:r>
              <w:t xml:space="preserve">      </w:t>
            </w:r>
            <w:r w:rsidR="001F2AE2">
              <w:t>3.2.4. Possibilidade de Expansão e Melhorias</w:t>
            </w:r>
            <w:r>
              <w:t>..............................................................</w:t>
            </w:r>
          </w:p>
          <w:p w14:paraId="3ABC14B6" w14:textId="77777777" w:rsidR="001F2AE2" w:rsidRDefault="001F2AE2" w:rsidP="001F2AE2">
            <w:pPr>
              <w:pStyle w:val="Normal0"/>
            </w:pPr>
            <w:r>
              <w:t>4.  CONSIDERAÇÕES FINAIS</w:t>
            </w:r>
            <w:r w:rsidR="003D180E">
              <w:t>........................................................................................</w:t>
            </w:r>
          </w:p>
          <w:p w14:paraId="3E478A39" w14:textId="1DEA25E2" w:rsidR="00F70941" w:rsidRPr="009071FD" w:rsidRDefault="00F70941" w:rsidP="001F2AE2">
            <w:pPr>
              <w:pStyle w:val="Normal0"/>
            </w:pPr>
          </w:p>
        </w:tc>
        <w:tc>
          <w:tcPr>
            <w:tcW w:w="567" w:type="dxa"/>
          </w:tcPr>
          <w:p w14:paraId="175C5DCA" w14:textId="6BC0A4AE" w:rsidR="0008319B" w:rsidRDefault="0DDFDB89" w:rsidP="0008319B">
            <w:pPr>
              <w:pStyle w:val="Normal0"/>
            </w:pPr>
            <w:r>
              <w:t>6</w:t>
            </w:r>
            <w:r w:rsidR="00DA111E">
              <w:t>7</w:t>
            </w:r>
          </w:p>
          <w:p w14:paraId="0752C14A" w14:textId="2F8BC133" w:rsidR="003D180E" w:rsidRDefault="00DA111E" w:rsidP="0008319B">
            <w:pPr>
              <w:pStyle w:val="Normal0"/>
            </w:pPr>
            <w:r>
              <w:t>71</w:t>
            </w:r>
          </w:p>
          <w:p w14:paraId="026389B1" w14:textId="7DDCD24A" w:rsidR="003D180E" w:rsidRDefault="38A2E1FE" w:rsidP="0008319B">
            <w:pPr>
              <w:pStyle w:val="Normal0"/>
            </w:pPr>
            <w:r>
              <w:t>7</w:t>
            </w:r>
            <w:r w:rsidR="00DA111E">
              <w:t>4</w:t>
            </w:r>
          </w:p>
          <w:p w14:paraId="07D05CDE" w14:textId="0EF5AB89" w:rsidR="003D180E" w:rsidRDefault="38A2E1FE" w:rsidP="0008319B">
            <w:pPr>
              <w:pStyle w:val="Normal0"/>
            </w:pPr>
            <w:r>
              <w:t>7</w:t>
            </w:r>
            <w:r w:rsidR="00DA111E">
              <w:t>4</w:t>
            </w:r>
          </w:p>
          <w:p w14:paraId="7A9E0063" w14:textId="1A76F8C2" w:rsidR="003D180E" w:rsidRDefault="38A2E1FE" w:rsidP="0008319B">
            <w:pPr>
              <w:pStyle w:val="Normal0"/>
            </w:pPr>
            <w:r>
              <w:t>7</w:t>
            </w:r>
            <w:r w:rsidR="00DA111E">
              <w:t>4</w:t>
            </w:r>
          </w:p>
          <w:p w14:paraId="10E6F134" w14:textId="507EA96D" w:rsidR="003D180E" w:rsidRDefault="38A2E1FE" w:rsidP="0008319B">
            <w:pPr>
              <w:pStyle w:val="Normal0"/>
            </w:pPr>
            <w:r>
              <w:t>7</w:t>
            </w:r>
            <w:r w:rsidR="00DA111E">
              <w:t>6</w:t>
            </w:r>
          </w:p>
          <w:p w14:paraId="093F287F" w14:textId="1AB4F2A6" w:rsidR="003D180E" w:rsidRDefault="38A2E1FE" w:rsidP="0008319B">
            <w:pPr>
              <w:pStyle w:val="Normal0"/>
            </w:pPr>
            <w:r>
              <w:t>7</w:t>
            </w:r>
            <w:r w:rsidR="00DA111E">
              <w:t>6</w:t>
            </w:r>
          </w:p>
          <w:p w14:paraId="456CA094" w14:textId="2C478653" w:rsidR="003D180E" w:rsidRDefault="38A2E1FE" w:rsidP="0008319B">
            <w:pPr>
              <w:pStyle w:val="Normal0"/>
            </w:pPr>
            <w:r>
              <w:t>7</w:t>
            </w:r>
            <w:r w:rsidR="00DA111E">
              <w:t>8</w:t>
            </w:r>
          </w:p>
          <w:p w14:paraId="560FAC06" w14:textId="3BEB480D" w:rsidR="003D180E" w:rsidRDefault="00DA111E" w:rsidP="0008319B">
            <w:pPr>
              <w:pStyle w:val="Normal0"/>
            </w:pPr>
            <w:r>
              <w:t>80</w:t>
            </w:r>
          </w:p>
          <w:p w14:paraId="05008D58" w14:textId="79E8E3AA" w:rsidR="003D180E" w:rsidRDefault="00DA111E" w:rsidP="0008319B">
            <w:pPr>
              <w:pStyle w:val="Normal0"/>
            </w:pPr>
            <w:r>
              <w:t>81</w:t>
            </w:r>
          </w:p>
          <w:p w14:paraId="46B26C92" w14:textId="3B53BE5F" w:rsidR="003D180E" w:rsidRDefault="00DA111E" w:rsidP="0008319B">
            <w:pPr>
              <w:pStyle w:val="Normal0"/>
            </w:pPr>
            <w:r>
              <w:t>81</w:t>
            </w:r>
          </w:p>
          <w:p w14:paraId="070F5C99" w14:textId="58FAF741" w:rsidR="003D180E" w:rsidRDefault="00DA111E" w:rsidP="0008319B">
            <w:pPr>
              <w:pStyle w:val="Normal0"/>
            </w:pPr>
            <w:r>
              <w:t>84</w:t>
            </w:r>
          </w:p>
          <w:p w14:paraId="0E90EB7F" w14:textId="3E5A18D3" w:rsidR="003D180E" w:rsidRDefault="48184C45" w:rsidP="0008319B">
            <w:pPr>
              <w:pStyle w:val="Normal0"/>
            </w:pPr>
            <w:r>
              <w:t>8</w:t>
            </w:r>
            <w:r w:rsidR="00DA111E">
              <w:t>9</w:t>
            </w:r>
          </w:p>
          <w:p w14:paraId="2C7127EF" w14:textId="3BC839B6" w:rsidR="003D180E" w:rsidRDefault="00DA111E" w:rsidP="0008319B">
            <w:pPr>
              <w:pStyle w:val="Normal0"/>
            </w:pPr>
            <w:r>
              <w:t>91</w:t>
            </w:r>
          </w:p>
          <w:p w14:paraId="04DA5BBF" w14:textId="34A2BEA7" w:rsidR="003D180E" w:rsidRDefault="00DA111E" w:rsidP="0008319B">
            <w:pPr>
              <w:pStyle w:val="Normal0"/>
            </w:pPr>
            <w:r>
              <w:t>92</w:t>
            </w:r>
          </w:p>
          <w:p w14:paraId="598E9262" w14:textId="11B9BF3C" w:rsidR="003D180E" w:rsidRDefault="003D180E" w:rsidP="2A5C8022">
            <w:pPr>
              <w:pStyle w:val="Normal0"/>
            </w:pPr>
          </w:p>
        </w:tc>
      </w:tr>
      <w:tr w:rsidR="009101F6" w:rsidRPr="009071FD" w14:paraId="74BE08C4" w14:textId="77777777" w:rsidTr="2A5C8022">
        <w:tc>
          <w:tcPr>
            <w:tcW w:w="8672" w:type="dxa"/>
          </w:tcPr>
          <w:p w14:paraId="796092CE" w14:textId="374230D0" w:rsidR="009101F6" w:rsidRPr="009071FD" w:rsidRDefault="009101F6" w:rsidP="0008319B">
            <w:pPr>
              <w:pStyle w:val="Normal0"/>
            </w:pPr>
            <w:r>
              <w:t>REFERÊNCIAS..................................................................................................................</w:t>
            </w:r>
          </w:p>
        </w:tc>
        <w:tc>
          <w:tcPr>
            <w:tcW w:w="567" w:type="dxa"/>
          </w:tcPr>
          <w:p w14:paraId="08ECD736" w14:textId="53DF3302" w:rsidR="009101F6" w:rsidRDefault="00F70941" w:rsidP="0008319B">
            <w:pPr>
              <w:pStyle w:val="Normal0"/>
            </w:pPr>
            <w:r>
              <w:t>9</w:t>
            </w:r>
            <w:r w:rsidR="00DA111E">
              <w:t>3</w:t>
            </w:r>
          </w:p>
        </w:tc>
      </w:tr>
    </w:tbl>
    <w:p w14:paraId="0458370F" w14:textId="77777777" w:rsidR="00EE5D97" w:rsidRPr="00EE5D97" w:rsidRDefault="00EE5D97" w:rsidP="00EE5D97">
      <w:pPr>
        <w:pStyle w:val="Normal0"/>
        <w:ind w:left="-30"/>
        <w:rPr>
          <w:b/>
          <w:bCs/>
        </w:rPr>
      </w:pPr>
    </w:p>
    <w:p w14:paraId="159B3C0E" w14:textId="59CB4612" w:rsidR="00392E5C" w:rsidRDefault="00392E5C" w:rsidP="00EE5D97">
      <w:pPr>
        <w:ind w:left="-30"/>
        <w:rPr>
          <w:rFonts w:ascii="Times New Roman" w:hAnsi="Times New Roman" w:cs="Times New Roman"/>
        </w:rPr>
        <w:sectPr w:rsidR="00392E5C" w:rsidSect="00392E5C">
          <w:headerReference w:type="default" r:id="rId17"/>
          <w:footerReference w:type="default" r:id="rId18"/>
          <w:headerReference w:type="first" r:id="rId19"/>
          <w:pgSz w:w="11906" w:h="16838"/>
          <w:pgMar w:top="1701" w:right="1134" w:bottom="1134" w:left="1701" w:header="709" w:footer="709" w:gutter="0"/>
          <w:cols w:space="708"/>
          <w:docGrid w:linePitch="360"/>
        </w:sectPr>
      </w:pPr>
    </w:p>
    <w:p w14:paraId="65AEAC66" w14:textId="0A5B0450" w:rsidR="00EE5D97" w:rsidRPr="009A10E9" w:rsidRDefault="00EE5D97" w:rsidP="006632BB">
      <w:pPr>
        <w:pStyle w:val="Ttulo1"/>
        <w:numPr>
          <w:ilvl w:val="0"/>
          <w:numId w:val="1"/>
        </w:numPr>
      </w:pPr>
      <w:bookmarkStart w:id="4" w:name="_Toc59167327"/>
      <w:bookmarkStart w:id="5" w:name="_Toc59167596"/>
      <w:bookmarkStart w:id="6" w:name="_Toc84954298"/>
      <w:r w:rsidRPr="009A10E9">
        <w:lastRenderedPageBreak/>
        <w:t>INTRODUÇÃO</w:t>
      </w:r>
      <w:bookmarkEnd w:id="4"/>
      <w:bookmarkEnd w:id="5"/>
      <w:bookmarkEnd w:id="6"/>
    </w:p>
    <w:p w14:paraId="11B93CB7" w14:textId="77777777" w:rsidR="004B4237" w:rsidRPr="004B4237" w:rsidRDefault="004B4237" w:rsidP="004B4237">
      <w:pPr>
        <w:rPr>
          <w:lang w:eastAsia="ja-JP"/>
        </w:rPr>
      </w:pPr>
    </w:p>
    <w:p w14:paraId="59375B7D" w14:textId="6E71E1D7" w:rsidR="00933794" w:rsidRDefault="00933794" w:rsidP="00F24ABF">
      <w:pPr>
        <w:pStyle w:val="Normal0"/>
        <w:spacing w:line="360" w:lineRule="auto"/>
        <w:ind w:firstLine="567"/>
        <w:jc w:val="both"/>
      </w:pPr>
      <w:r>
        <w:t>O plano de aula, desenvolvido pelo docente</w:t>
      </w:r>
      <w:ins w:id="7" w:author="Raul Segundo Fernandes" w:date="2021-11-19T10:53:00Z">
        <w:r w:rsidR="00695EA8">
          <w:t>,</w:t>
        </w:r>
      </w:ins>
      <w:r>
        <w:t xml:space="preserve"> é um trabalho individual, que consiste no desdobramento de uma atividade realizada anteriormente em conjunto com outros professores que também ministraram aula em um mesmo curso: o Plano Coletivo de Trabalho Docente</w:t>
      </w:r>
      <w:r w:rsidR="00F24ABF">
        <w:t xml:space="preserve"> (PCTD)</w:t>
      </w:r>
      <w:r>
        <w:t>.</w:t>
      </w:r>
    </w:p>
    <w:p w14:paraId="71105F54" w14:textId="3E208846" w:rsidR="00837FD2" w:rsidRDefault="00933794" w:rsidP="00F24ABF">
      <w:pPr>
        <w:pStyle w:val="Normal0"/>
        <w:spacing w:line="360" w:lineRule="auto"/>
        <w:ind w:firstLine="567"/>
        <w:jc w:val="both"/>
      </w:pPr>
      <w:r>
        <w:t>Por meio do</w:t>
      </w:r>
      <w:r w:rsidR="00F24ABF">
        <w:t xml:space="preserve"> plano de aula, o docente organiza quais situações de aprendizagem serão ofertadas a uma turma para que ocorra o desenvolvimento de competências, habilidades e valores inerentes ao curso. Em suma, observa-se a relevância deste procedimento para que as ações educacionais sejam concebidas com maior assertividade.</w:t>
      </w:r>
      <w:del w:id="8" w:author="Raul Segundo Fernandes" w:date="2021-11-19T10:52:00Z">
        <w:r w:rsidR="00F24ABF" w:rsidDel="00695EA8">
          <w:delText xml:space="preserve"> </w:delText>
        </w:r>
        <w:r w:rsidDel="00695EA8">
          <w:delText xml:space="preserve">  </w:delText>
        </w:r>
      </w:del>
    </w:p>
    <w:p w14:paraId="0118CC16" w14:textId="6203EA3C" w:rsidR="00F24ABF" w:rsidRDefault="00F24ABF" w:rsidP="00F24ABF">
      <w:pPr>
        <w:pStyle w:val="Normal0"/>
        <w:spacing w:line="360" w:lineRule="auto"/>
        <w:ind w:firstLine="567"/>
        <w:jc w:val="both"/>
      </w:pPr>
      <w:r>
        <w:t>Entretanto, o</w:t>
      </w:r>
      <w:r w:rsidRPr="00F24ABF">
        <w:t xml:space="preserve"> desenvolvimento do plano de aula, na instituição a ser estudada ao longo do projeto (Senac – Unidade Guarulhos), é realizado sem um formato padrão e este fator contribui para a ausência de um grau maior de detalhamento em alguns elementos importantes que podem resultar em uma situação de aprendizagem, avaliação ou feedbacks menos efetivos. O modelo concebido atualmente, caracteriza-se por um documento desenvolvido pelo próprio docente que é entregue a área técnica pedagógica e não é compartilhado com os demais membros da equipe (docentes), que também ministram aulas para a mesma turma ou atuam em cursos similares.</w:t>
      </w:r>
    </w:p>
    <w:p w14:paraId="10ADB4CD" w14:textId="318786E9" w:rsidR="007D5AD9" w:rsidRDefault="007D5AD9" w:rsidP="009A10E9">
      <w:pPr>
        <w:pStyle w:val="Normal0"/>
        <w:pBdr>
          <w:top w:val="nil"/>
          <w:left w:val="nil"/>
          <w:bottom w:val="nil"/>
          <w:right w:val="nil"/>
          <w:between w:val="nil"/>
        </w:pBdr>
        <w:tabs>
          <w:tab w:val="left" w:pos="1134"/>
        </w:tabs>
        <w:spacing w:line="360" w:lineRule="auto"/>
        <w:jc w:val="both"/>
      </w:pPr>
      <w:r>
        <w:tab/>
        <w:t xml:space="preserve">Diante desse cenário, optou-se por construir </w:t>
      </w:r>
      <w:r w:rsidRPr="007D5AD9">
        <w:t>um sistema para auxílio ao docente na concepção de plano de aula</w:t>
      </w:r>
      <w:r>
        <w:t>. A estruturação do plano, via sistema</w:t>
      </w:r>
      <w:r w:rsidR="5B492197">
        <w:t>,</w:t>
      </w:r>
      <w:r>
        <w:t xml:space="preserve"> ocorrerá com base nos elementos presentes na documentação oficial da instituição como competência a ser desenvolvida, critérios de avaliação, tempo para cada situação de aprendizagem, recursos utilizados, critérios de avaliação, entre outros. </w:t>
      </w:r>
      <w:r w:rsidRPr="007D5AD9">
        <w:t>A solução também permitirá o compartilhamento do plano de aula à toda equipe de docentes que atua no mesmo curso e área, com o intuito de formar um banco de situações de aprendizagem para eventuais aperfeiçoamentos e difusão de boas práticas, assim como um histórico acerca das ações já implementadas.</w:t>
      </w:r>
    </w:p>
    <w:p w14:paraId="11E74AD1" w14:textId="5F50AAD6" w:rsidR="00837FD2" w:rsidRDefault="00837FD2" w:rsidP="00837FD2">
      <w:pPr>
        <w:pStyle w:val="Normal0"/>
        <w:spacing w:line="360" w:lineRule="auto"/>
        <w:ind w:firstLine="567"/>
        <w:jc w:val="both"/>
      </w:pPr>
      <w:r>
        <w:t xml:space="preserve">Para optar pelo tema a ser desenvolvido neste trabalhado foram </w:t>
      </w:r>
      <w:r w:rsidR="00933794">
        <w:t>considerados e analisados</w:t>
      </w:r>
      <w:r>
        <w:t xml:space="preserve">, os seguintes critérios: </w:t>
      </w:r>
    </w:p>
    <w:p w14:paraId="712DE8E6" w14:textId="722F1728"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t>grau de aderência ao tema gerador;</w:t>
      </w:r>
    </w:p>
    <w:p w14:paraId="094CA982" w14:textId="6DA2FA34"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t>complexidade do projeto, considerando o tempo para desenvolvimento e implementação;</w:t>
      </w:r>
    </w:p>
    <w:p w14:paraId="5D0F8DB5" w14:textId="55ABFF25"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t>acesso a dados/informações relevantes para concepção da solução;</w:t>
      </w:r>
    </w:p>
    <w:p w14:paraId="38BC3C69" w14:textId="2E098D33"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t>vivência e experiência da equipe em relação aos temas propostos;</w:t>
      </w:r>
    </w:p>
    <w:p w14:paraId="286651F3" w14:textId="5D30787D"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t>flexibilidade e agilidade a requisições para obtenção de dados e validações;</w:t>
      </w:r>
    </w:p>
    <w:p w14:paraId="46BF36BF" w14:textId="24983C4A" w:rsidR="00837FD2" w:rsidRDefault="00837FD2" w:rsidP="006632BB">
      <w:pPr>
        <w:pStyle w:val="Normal0"/>
        <w:numPr>
          <w:ilvl w:val="0"/>
          <w:numId w:val="26"/>
        </w:numPr>
        <w:pBdr>
          <w:top w:val="nil"/>
          <w:left w:val="nil"/>
          <w:bottom w:val="nil"/>
          <w:right w:val="nil"/>
          <w:between w:val="nil"/>
        </w:pBdr>
        <w:tabs>
          <w:tab w:val="left" w:pos="1134"/>
        </w:tabs>
        <w:spacing w:line="360" w:lineRule="auto"/>
        <w:jc w:val="both"/>
      </w:pPr>
      <w:r>
        <w:lastRenderedPageBreak/>
        <w:t>disponibilidade de amostra de comunidade para validações e adequações.</w:t>
      </w:r>
    </w:p>
    <w:p w14:paraId="4CE284B3" w14:textId="2F692C8C" w:rsidR="009A10E9" w:rsidRPr="007D5AD9" w:rsidRDefault="009A10E9" w:rsidP="009A10E9">
      <w:pPr>
        <w:pStyle w:val="Normal0"/>
        <w:pBdr>
          <w:top w:val="nil"/>
          <w:left w:val="nil"/>
          <w:bottom w:val="nil"/>
          <w:right w:val="nil"/>
          <w:between w:val="nil"/>
        </w:pBdr>
        <w:tabs>
          <w:tab w:val="left" w:pos="1134"/>
        </w:tabs>
        <w:spacing w:line="360" w:lineRule="auto"/>
        <w:jc w:val="both"/>
      </w:pPr>
    </w:p>
    <w:p w14:paraId="71985461" w14:textId="47DFD898" w:rsidR="009A10E9" w:rsidRPr="007D5AD9" w:rsidRDefault="007D5AD9" w:rsidP="007D5AD9">
      <w:pPr>
        <w:pStyle w:val="Normal0"/>
        <w:spacing w:line="360" w:lineRule="auto"/>
        <w:ind w:firstLine="567"/>
        <w:jc w:val="both"/>
      </w:pPr>
      <w:r w:rsidRPr="007D5AD9">
        <w:tab/>
        <w:t>A solução concebida, será fruto de estudos</w:t>
      </w:r>
      <w:r>
        <w:t xml:space="preserve"> e mapeamentos</w:t>
      </w:r>
      <w:r w:rsidRPr="007D5AD9">
        <w:t xml:space="preserve"> prévios acerca dos seguintes elementos:</w:t>
      </w:r>
    </w:p>
    <w:p w14:paraId="5CBE4B72" w14:textId="70EC3DDD" w:rsidR="007D5AD9" w:rsidRDefault="007D5AD9" w:rsidP="006632BB">
      <w:pPr>
        <w:pStyle w:val="Normal0"/>
        <w:numPr>
          <w:ilvl w:val="0"/>
          <w:numId w:val="27"/>
        </w:numPr>
        <w:spacing w:line="360" w:lineRule="auto"/>
        <w:jc w:val="both"/>
      </w:pPr>
      <w:r>
        <w:t>identificação dos elementos essenciais que, obrigatoriamente, constituem o plano de aula</w:t>
      </w:r>
      <w:r w:rsidR="00FD2F70">
        <w:t>;</w:t>
      </w:r>
    </w:p>
    <w:p w14:paraId="320E428B" w14:textId="416325CC" w:rsidR="00FD2F70" w:rsidRDefault="00FD2F70" w:rsidP="006632BB">
      <w:pPr>
        <w:pStyle w:val="Normal0"/>
        <w:numPr>
          <w:ilvl w:val="0"/>
          <w:numId w:val="27"/>
        </w:numPr>
        <w:spacing w:line="360" w:lineRule="auto"/>
        <w:jc w:val="both"/>
      </w:pPr>
      <w:r>
        <w:t>seleção e leitura do material bibliográfico pertinente correlacionado ao tema;</w:t>
      </w:r>
    </w:p>
    <w:p w14:paraId="15A97B2D" w14:textId="77777777" w:rsidR="00FD2F70" w:rsidRDefault="00FD2F70" w:rsidP="006632BB">
      <w:pPr>
        <w:pStyle w:val="Normal0"/>
        <w:numPr>
          <w:ilvl w:val="0"/>
          <w:numId w:val="27"/>
        </w:numPr>
        <w:spacing w:line="360" w:lineRule="auto"/>
        <w:jc w:val="both"/>
      </w:pPr>
      <w:r>
        <w:t>pesquisas e testes com framework e banco de dados selecionados (Django e MySQL, respectivamente);</w:t>
      </w:r>
    </w:p>
    <w:p w14:paraId="42A48E07" w14:textId="77777777" w:rsidR="00FD2F70" w:rsidRDefault="00FD2F70" w:rsidP="006632BB">
      <w:pPr>
        <w:pStyle w:val="Normal0"/>
        <w:numPr>
          <w:ilvl w:val="0"/>
          <w:numId w:val="27"/>
        </w:numPr>
        <w:spacing w:line="360" w:lineRule="auto"/>
        <w:jc w:val="both"/>
      </w:pPr>
      <w:r>
        <w:t>prototipação da solução, para posterior validação e/ou aperfeiçoamentos;</w:t>
      </w:r>
    </w:p>
    <w:p w14:paraId="35CDB36D" w14:textId="77777777" w:rsidR="00FD2F70" w:rsidRDefault="00FD2F70" w:rsidP="006632BB">
      <w:pPr>
        <w:pStyle w:val="Normal0"/>
        <w:numPr>
          <w:ilvl w:val="0"/>
          <w:numId w:val="27"/>
        </w:numPr>
        <w:spacing w:line="360" w:lineRule="auto"/>
        <w:jc w:val="both"/>
      </w:pPr>
      <w:r>
        <w:t>interação por meio de entrevistas com agentes educacionais da instituição (docentes, colaboradores do setor pedagógico e outros).</w:t>
      </w:r>
    </w:p>
    <w:p w14:paraId="13ADD648" w14:textId="70DEC96D" w:rsidR="00FD2F70" w:rsidRPr="007D5AD9" w:rsidRDefault="00FD2F70" w:rsidP="00FD2F70">
      <w:pPr>
        <w:pStyle w:val="Normal0"/>
        <w:spacing w:line="360" w:lineRule="auto"/>
        <w:jc w:val="both"/>
      </w:pPr>
    </w:p>
    <w:p w14:paraId="597D82FA" w14:textId="3F16948D"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604DB5FE" w14:textId="33333787"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4EE5F9C7" w14:textId="77777777"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169653AB" w14:textId="20148E61"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4FA6EF1C" w14:textId="39B9BB71"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2558A5D6" w14:textId="77777777"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1528DE1F" w14:textId="5BDE0E05"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70CCCFF2" w14:textId="7C5279F6"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031DC6BC" w14:textId="285DD139"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323030A8" w14:textId="7DC7694E"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661FD217" w14:textId="6DCBA6D3"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38CBF120" w14:textId="02EE37DD"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07E1C798" w14:textId="7BB2CF6F"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15CCD585" w14:textId="6E2811C6"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123EDD8E" w14:textId="10C6578C"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241949DD" w14:textId="79335901"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41EA84A2" w14:textId="5CEF0BB3"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59A0AB7E" w14:textId="03DFD5F9"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3D2052BA" w14:textId="1C1275ED"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0B42BC19" w14:textId="1A36CB00" w:rsidR="009A10E9" w:rsidRDefault="009A10E9" w:rsidP="009A10E9">
      <w:pPr>
        <w:pStyle w:val="Normal0"/>
        <w:pBdr>
          <w:top w:val="nil"/>
          <w:left w:val="nil"/>
          <w:bottom w:val="nil"/>
          <w:right w:val="nil"/>
          <w:between w:val="nil"/>
        </w:pBdr>
        <w:tabs>
          <w:tab w:val="left" w:pos="1134"/>
        </w:tabs>
        <w:spacing w:line="360" w:lineRule="auto"/>
        <w:jc w:val="both"/>
        <w:rPr>
          <w:highlight w:val="yellow"/>
        </w:rPr>
      </w:pPr>
    </w:p>
    <w:p w14:paraId="06EEC45E" w14:textId="2D5E0629" w:rsidR="00EE5D97" w:rsidRPr="00EE5D97" w:rsidRDefault="00EE5D97" w:rsidP="00284B99">
      <w:pPr>
        <w:pStyle w:val="Ttulo1"/>
        <w:ind w:firstLine="567"/>
      </w:pPr>
      <w:bookmarkStart w:id="9" w:name="_Toc59167328"/>
      <w:bookmarkStart w:id="10" w:name="_Toc59167597"/>
      <w:bookmarkStart w:id="11" w:name="_Toc84954299"/>
      <w:r w:rsidRPr="00EE5D97">
        <w:lastRenderedPageBreak/>
        <w:t>2. DESENVOLVIMENTO</w:t>
      </w:r>
      <w:bookmarkEnd w:id="9"/>
      <w:bookmarkEnd w:id="10"/>
      <w:bookmarkEnd w:id="11"/>
    </w:p>
    <w:p w14:paraId="10F00E69" w14:textId="77777777" w:rsidR="00EE5D97" w:rsidRPr="00EE5D97" w:rsidRDefault="00EE5D97" w:rsidP="00284B99">
      <w:pPr>
        <w:pStyle w:val="Normal0"/>
        <w:spacing w:line="360" w:lineRule="auto"/>
        <w:ind w:firstLine="567"/>
        <w:jc w:val="both"/>
        <w:rPr>
          <w:i/>
          <w:iCs/>
        </w:rPr>
      </w:pPr>
    </w:p>
    <w:p w14:paraId="646597D3" w14:textId="50C224EA" w:rsidR="00EE5D97" w:rsidRDefault="00EE5D97" w:rsidP="00284B99">
      <w:pPr>
        <w:pStyle w:val="Ttulo2"/>
        <w:spacing w:before="0" w:line="360" w:lineRule="auto"/>
        <w:ind w:firstLine="567"/>
        <w:rPr>
          <w:rFonts w:ascii="Times New Roman" w:hAnsi="Times New Roman" w:cs="Times New Roman"/>
          <w:b/>
          <w:bCs/>
          <w:color w:val="auto"/>
          <w:sz w:val="24"/>
          <w:szCs w:val="24"/>
        </w:rPr>
      </w:pPr>
      <w:bookmarkStart w:id="12" w:name="_Toc59167329"/>
      <w:bookmarkStart w:id="13" w:name="_Toc59167598"/>
      <w:bookmarkStart w:id="14" w:name="_Toc84954300"/>
      <w:r w:rsidRPr="00C40B03">
        <w:rPr>
          <w:rFonts w:ascii="Times New Roman" w:hAnsi="Times New Roman" w:cs="Times New Roman"/>
          <w:b/>
          <w:bCs/>
          <w:color w:val="auto"/>
          <w:sz w:val="24"/>
          <w:szCs w:val="24"/>
        </w:rPr>
        <w:t>2.1 Objetivos</w:t>
      </w:r>
      <w:bookmarkEnd w:id="12"/>
      <w:bookmarkEnd w:id="13"/>
      <w:bookmarkEnd w:id="14"/>
    </w:p>
    <w:p w14:paraId="2BE349E1" w14:textId="77777777" w:rsidR="009C7F4E" w:rsidRDefault="009C7F4E" w:rsidP="009C7F4E">
      <w:pPr>
        <w:pStyle w:val="Normal0"/>
        <w:spacing w:line="360" w:lineRule="auto"/>
        <w:ind w:firstLine="567"/>
        <w:jc w:val="both"/>
      </w:pPr>
    </w:p>
    <w:p w14:paraId="1CDB5EF7" w14:textId="16894F66" w:rsidR="009A10E9" w:rsidRDefault="009C7F4E" w:rsidP="00C01C2B">
      <w:pPr>
        <w:pStyle w:val="Normal0"/>
        <w:spacing w:line="360" w:lineRule="auto"/>
        <w:ind w:firstLine="567"/>
        <w:jc w:val="both"/>
      </w:pPr>
      <w:r>
        <w:t>Esse projeto tem como objetivo a construção de um sistema para auxílio ao docente na concepção de plano de aula. A estruturação do plano ocorrerá com base no registro e correlação dos seguintes elementos: identificação de curso, identificação de turma, competência a ser desenvolvida, título da situação de aprendizagem, conjunto de atividades que constituem a situação de aprendizagem, duração de cada etapa da situação de aprendizagem, correlação de conhecimentos, habilidades e valores relacionados às atividades, indicadores utilizados para evidenciar o desenvolvimento de competências, critérios de avaliação, recursos utilizados, contribuições para o projeto integrador desenvolvido ao longo do curso, registro de históricos e adequações/correções existentes durante aplicação prática.</w:t>
      </w:r>
    </w:p>
    <w:p w14:paraId="69827278" w14:textId="0F4673F6" w:rsidR="009C7F4E" w:rsidRDefault="009C7F4E" w:rsidP="009C7F4E">
      <w:pPr>
        <w:pStyle w:val="Normal0"/>
        <w:spacing w:line="360" w:lineRule="auto"/>
        <w:ind w:firstLine="567"/>
        <w:jc w:val="both"/>
      </w:pPr>
      <w:r>
        <w:t>A solução também permitirá o compartilhamento do plano de aula à toda equipe de docentes que atua no mesmo curso e área, com o intuito de formar um banco de situações de aprendizagem para eventuais aperfeiçoamentos e difusão de boas práticas, assim como um histórico acerca das ações já implementadas. Para alcançar êxito no desenvolvimento da solução proposta serão necessárias as seguintes etapas ao longo da concepção do projeto:</w:t>
      </w:r>
    </w:p>
    <w:p w14:paraId="4C6E5935" w14:textId="1DC636D2" w:rsidR="009C7F4E" w:rsidRDefault="009C7F4E" w:rsidP="006632BB">
      <w:pPr>
        <w:pStyle w:val="Normal0"/>
        <w:numPr>
          <w:ilvl w:val="0"/>
          <w:numId w:val="24"/>
        </w:numPr>
        <w:spacing w:line="360" w:lineRule="auto"/>
        <w:jc w:val="both"/>
      </w:pPr>
      <w:r>
        <w:t>estruturar um plano de ação com eventuais prazos e atribuições para posterior controle e monitoramento;</w:t>
      </w:r>
    </w:p>
    <w:p w14:paraId="40612A82" w14:textId="5981F193" w:rsidR="009C7F4E" w:rsidRDefault="009C7F4E" w:rsidP="006632BB">
      <w:pPr>
        <w:pStyle w:val="Normal0"/>
        <w:numPr>
          <w:ilvl w:val="0"/>
          <w:numId w:val="24"/>
        </w:numPr>
        <w:spacing w:line="360" w:lineRule="auto"/>
        <w:jc w:val="both"/>
      </w:pPr>
      <w:r>
        <w:t>pesquisar bibliografia correlacionada ao tema abordado e recursos provenientes para o desenvolvimento do sistema proposto;</w:t>
      </w:r>
    </w:p>
    <w:p w14:paraId="6AA89869" w14:textId="691D7D86" w:rsidR="009C7F4E" w:rsidRDefault="009C7F4E" w:rsidP="006632BB">
      <w:pPr>
        <w:pStyle w:val="Normal0"/>
        <w:numPr>
          <w:ilvl w:val="0"/>
          <w:numId w:val="24"/>
        </w:numPr>
        <w:spacing w:line="360" w:lineRule="auto"/>
        <w:jc w:val="both"/>
      </w:pPr>
      <w:r>
        <w:t>elaborar roteiro de entrevistas com agentes envolvidos (docentes, coordenadores e demais colaboradores que serão beneficiados pela solução proposta), com o intuito de especificar demandas e revisar o plano de ação previsto;</w:t>
      </w:r>
    </w:p>
    <w:p w14:paraId="60EBF685" w14:textId="2B6577D0" w:rsidR="009C7F4E" w:rsidRDefault="009C7F4E" w:rsidP="006632BB">
      <w:pPr>
        <w:pStyle w:val="Normal0"/>
        <w:numPr>
          <w:ilvl w:val="0"/>
          <w:numId w:val="24"/>
        </w:numPr>
        <w:spacing w:line="360" w:lineRule="auto"/>
        <w:jc w:val="both"/>
      </w:pPr>
      <w:r>
        <w:t>construir diagrama de contexto (visão de alto nível do sistema);</w:t>
      </w:r>
    </w:p>
    <w:p w14:paraId="575D2841" w14:textId="6EB2433F" w:rsidR="009C7F4E" w:rsidRDefault="009C7F4E" w:rsidP="006632BB">
      <w:pPr>
        <w:pStyle w:val="Normal0"/>
        <w:numPr>
          <w:ilvl w:val="0"/>
          <w:numId w:val="24"/>
        </w:numPr>
        <w:spacing w:line="360" w:lineRule="auto"/>
        <w:jc w:val="both"/>
      </w:pPr>
      <w:r>
        <w:t>conceber o DER (Diagrama de Entidade – Relacionamento) e consequentemente identificar tabelas e posteriores normalizações;</w:t>
      </w:r>
    </w:p>
    <w:p w14:paraId="2BDE1A95" w14:textId="47CABC2D" w:rsidR="009C7F4E" w:rsidRDefault="009C7F4E" w:rsidP="006632BB">
      <w:pPr>
        <w:pStyle w:val="Normal0"/>
        <w:numPr>
          <w:ilvl w:val="0"/>
          <w:numId w:val="24"/>
        </w:numPr>
        <w:spacing w:line="360" w:lineRule="auto"/>
        <w:jc w:val="both"/>
      </w:pPr>
      <w:r>
        <w:t>implementar SGBD (Sistema de Gerenciamento de Banco de Dados) e o banco de dados;</w:t>
      </w:r>
    </w:p>
    <w:p w14:paraId="02AE9F39" w14:textId="47A1E097" w:rsidR="009C7F4E" w:rsidRDefault="009C7F4E" w:rsidP="006632BB">
      <w:pPr>
        <w:pStyle w:val="Normal0"/>
        <w:numPr>
          <w:ilvl w:val="0"/>
          <w:numId w:val="24"/>
        </w:numPr>
        <w:spacing w:line="360" w:lineRule="auto"/>
        <w:jc w:val="both"/>
      </w:pPr>
      <w:r>
        <w:t xml:space="preserve">desenvolver solução com o </w:t>
      </w:r>
      <w:r w:rsidRPr="009071FD">
        <w:rPr>
          <w:i/>
          <w:iCs/>
        </w:rPr>
        <w:t>framework</w:t>
      </w:r>
      <w:r>
        <w:t xml:space="preserve"> escolhido;</w:t>
      </w:r>
    </w:p>
    <w:p w14:paraId="001F0010" w14:textId="2831DD52" w:rsidR="009C7F4E" w:rsidRDefault="009C7F4E" w:rsidP="006632BB">
      <w:pPr>
        <w:pStyle w:val="Normal0"/>
        <w:numPr>
          <w:ilvl w:val="0"/>
          <w:numId w:val="24"/>
        </w:numPr>
        <w:spacing w:line="360" w:lineRule="auto"/>
        <w:jc w:val="both"/>
      </w:pPr>
      <w:r>
        <w:lastRenderedPageBreak/>
        <w:t>validar junto aos agentes envolvidos, por meio de testes, e executar posteriores ajustes ou aperfeiçoamentos;</w:t>
      </w:r>
    </w:p>
    <w:p w14:paraId="40521BB0" w14:textId="1C044BD0" w:rsidR="009C7F4E" w:rsidRDefault="009C7F4E" w:rsidP="006632BB">
      <w:pPr>
        <w:pStyle w:val="Normal0"/>
        <w:numPr>
          <w:ilvl w:val="0"/>
          <w:numId w:val="24"/>
        </w:numPr>
        <w:spacing w:line="360" w:lineRule="auto"/>
        <w:jc w:val="both"/>
      </w:pPr>
      <w:r>
        <w:t>analisar resultados obtidos e documentar.</w:t>
      </w:r>
    </w:p>
    <w:p w14:paraId="430EF5C8" w14:textId="77777777" w:rsidR="00B2670B" w:rsidRPr="00B2670B" w:rsidRDefault="00B2670B" w:rsidP="00B2670B"/>
    <w:p w14:paraId="52D1B10F" w14:textId="2FF7CC27" w:rsidR="00284B99" w:rsidRDefault="00EE5D97" w:rsidP="00284B99">
      <w:pPr>
        <w:pStyle w:val="Ttulo2"/>
        <w:spacing w:before="0" w:line="360" w:lineRule="auto"/>
        <w:ind w:firstLine="567"/>
        <w:rPr>
          <w:rFonts w:ascii="Times New Roman" w:hAnsi="Times New Roman" w:cs="Times New Roman"/>
          <w:b/>
          <w:bCs/>
          <w:color w:val="auto"/>
          <w:sz w:val="24"/>
          <w:szCs w:val="24"/>
        </w:rPr>
      </w:pPr>
      <w:bookmarkStart w:id="15" w:name="_Toc59167330"/>
      <w:bookmarkStart w:id="16" w:name="_Toc59167599"/>
      <w:bookmarkStart w:id="17" w:name="_Toc84954301"/>
      <w:r w:rsidRPr="00C40B03">
        <w:rPr>
          <w:rFonts w:ascii="Times New Roman" w:hAnsi="Times New Roman" w:cs="Times New Roman"/>
          <w:b/>
          <w:bCs/>
          <w:color w:val="auto"/>
          <w:sz w:val="24"/>
          <w:szCs w:val="24"/>
        </w:rPr>
        <w:t>2.2. Justificativa e delimitação do problema</w:t>
      </w:r>
      <w:bookmarkEnd w:id="15"/>
      <w:bookmarkEnd w:id="16"/>
      <w:bookmarkEnd w:id="17"/>
    </w:p>
    <w:p w14:paraId="1B58850B" w14:textId="77777777" w:rsidR="002702D8" w:rsidRDefault="002702D8" w:rsidP="002702D8">
      <w:pPr>
        <w:spacing w:after="0" w:line="360" w:lineRule="auto"/>
        <w:ind w:firstLine="567"/>
        <w:jc w:val="both"/>
        <w:rPr>
          <w:rFonts w:ascii="Times New Roman" w:hAnsi="Times New Roman" w:cs="Times New Roman"/>
          <w:sz w:val="24"/>
          <w:szCs w:val="24"/>
        </w:rPr>
      </w:pPr>
    </w:p>
    <w:p w14:paraId="212DD3BF" w14:textId="08F79611" w:rsidR="002702D8" w:rsidRDefault="002702D8">
      <w:pPr>
        <w:spacing w:after="0" w:line="360" w:lineRule="auto"/>
        <w:ind w:firstLine="567"/>
        <w:jc w:val="both"/>
        <w:rPr>
          <w:rFonts w:ascii="Times New Roman" w:hAnsi="Times New Roman" w:cs="Times New Roman"/>
          <w:sz w:val="24"/>
          <w:szCs w:val="24"/>
        </w:rPr>
      </w:pPr>
      <w:r w:rsidRPr="00354847">
        <w:rPr>
          <w:rFonts w:ascii="Times New Roman" w:hAnsi="Times New Roman" w:cs="Times New Roman"/>
          <w:sz w:val="24"/>
          <w:szCs w:val="24"/>
        </w:rPr>
        <w:t xml:space="preserve">O plano de aula é uma ferramenta essencial para que o processo de ensino e aprendizagem tenha êxito </w:t>
      </w:r>
      <w:r w:rsidR="00090543">
        <w:rPr>
          <w:rFonts w:ascii="Times New Roman" w:hAnsi="Times New Roman" w:cs="Times New Roman"/>
          <w:sz w:val="24"/>
          <w:szCs w:val="24"/>
        </w:rPr>
        <w:t>em qualquer</w:t>
      </w:r>
      <w:r w:rsidR="00090543" w:rsidRPr="00354847">
        <w:rPr>
          <w:rFonts w:ascii="Times New Roman" w:hAnsi="Times New Roman" w:cs="Times New Roman"/>
          <w:sz w:val="24"/>
          <w:szCs w:val="24"/>
        </w:rPr>
        <w:t xml:space="preserve"> </w:t>
      </w:r>
      <w:r w:rsidRPr="00354847">
        <w:rPr>
          <w:rFonts w:ascii="Times New Roman" w:hAnsi="Times New Roman" w:cs="Times New Roman"/>
          <w:sz w:val="24"/>
          <w:szCs w:val="24"/>
        </w:rPr>
        <w:t>que instituição educacional. Além de conter as diretrizes propostas para a concepção de uma unidade curricular, o plano de aula</w:t>
      </w:r>
      <w:r>
        <w:rPr>
          <w:rFonts w:ascii="Times New Roman" w:hAnsi="Times New Roman" w:cs="Times New Roman"/>
          <w:sz w:val="24"/>
          <w:szCs w:val="24"/>
        </w:rPr>
        <w:t xml:space="preserve">, ao ser analisado durante </w:t>
      </w:r>
      <w:r w:rsidR="00C500CE">
        <w:rPr>
          <w:rFonts w:ascii="Times New Roman" w:hAnsi="Times New Roman" w:cs="Times New Roman"/>
          <w:sz w:val="24"/>
          <w:szCs w:val="24"/>
        </w:rPr>
        <w:t>e</w:t>
      </w:r>
      <w:r>
        <w:rPr>
          <w:rFonts w:ascii="Times New Roman" w:hAnsi="Times New Roman" w:cs="Times New Roman"/>
          <w:sz w:val="24"/>
          <w:szCs w:val="24"/>
        </w:rPr>
        <w:t xml:space="preserve"> após sua execução</w:t>
      </w:r>
      <w:r w:rsidRPr="00354847">
        <w:rPr>
          <w:rFonts w:ascii="Times New Roman" w:hAnsi="Times New Roman" w:cs="Times New Roman"/>
          <w:sz w:val="24"/>
          <w:szCs w:val="24"/>
        </w:rPr>
        <w:t xml:space="preserve"> pode ser uma rica ferramenta para </w:t>
      </w:r>
      <w:r>
        <w:rPr>
          <w:rFonts w:ascii="Times New Roman" w:hAnsi="Times New Roman" w:cs="Times New Roman"/>
          <w:sz w:val="24"/>
          <w:szCs w:val="24"/>
        </w:rPr>
        <w:t xml:space="preserve">entendimento das práticas que foram mais assertivas e melhor compreensão do perfil de um grupo de estudantes. A magnitude destas informações pode ser potencializada, caso ocorra o compartilhamento de práticas e percepções a todos os docentes atuantes em um mesmo curso. </w:t>
      </w:r>
    </w:p>
    <w:p w14:paraId="19254438" w14:textId="2DF4BE1B" w:rsidR="002702D8" w:rsidRDefault="002702D8" w:rsidP="002702D8">
      <w:pPr>
        <w:spacing w:after="0" w:line="360" w:lineRule="auto"/>
        <w:ind w:firstLine="567"/>
        <w:jc w:val="both"/>
        <w:rPr>
          <w:rFonts w:ascii="Times New Roman" w:hAnsi="Times New Roman" w:cs="Times New Roman"/>
          <w:sz w:val="24"/>
          <w:szCs w:val="24"/>
        </w:rPr>
      </w:pPr>
      <w:r w:rsidRPr="00C86A95">
        <w:rPr>
          <w:rFonts w:ascii="Times New Roman" w:hAnsi="Times New Roman" w:cs="Times New Roman"/>
          <w:sz w:val="24"/>
          <w:szCs w:val="24"/>
        </w:rPr>
        <w:t>O desenvolvimento do plano de aula, na instituição a ser estudada ao longo do projeto (Senac – Unidade Guarulhos), é realizado sem um formato padrão e este fator contribui para a ausência de um grau maior de detalhamento em alguns elementos importantes que podem resultar em uma situação de aprendizagem, avaliação ou feedbacks menos efetivos. O modelo concebido atualmente, caracteriza-se por um documento desenvolvido pelo próprio docente que é entregue a área técnica pedagógica e não é compartilhado com os demais membros da equipe (docentes), que também ministram aulas para a mesma turma ou atuam em cursos similares.</w:t>
      </w:r>
    </w:p>
    <w:p w14:paraId="6EF82D16" w14:textId="2011CC58" w:rsidR="002702D8" w:rsidRDefault="002702D8">
      <w:pPr>
        <w:spacing w:after="0" w:line="360" w:lineRule="auto"/>
        <w:ind w:firstLine="567"/>
        <w:jc w:val="both"/>
        <w:rPr>
          <w:rFonts w:ascii="Times New Roman" w:hAnsi="Times New Roman" w:cs="Times New Roman"/>
          <w:sz w:val="24"/>
          <w:szCs w:val="24"/>
        </w:rPr>
      </w:pPr>
      <w:r w:rsidRPr="00C86A95">
        <w:rPr>
          <w:rFonts w:ascii="Times New Roman" w:hAnsi="Times New Roman" w:cs="Times New Roman"/>
          <w:sz w:val="24"/>
          <w:szCs w:val="24"/>
        </w:rPr>
        <w:t>Também em função do elevado número de docentes no quadro da instituição (pouco mais de 50 colaboradores) e as diferentes escalas de horário, o intercâmbio de boas práticas e o compartilhamento de cases que obtiveram um resultado significativo, estão restritos às reuniões pedagógicas ou encontros esporádicos realizados pela instituição.</w:t>
      </w:r>
    </w:p>
    <w:p w14:paraId="1495BC59" w14:textId="76211A3A" w:rsidR="002702D8" w:rsidRDefault="002702D8" w:rsidP="002702D8">
      <w:pPr>
        <w:spacing w:after="0" w:line="360" w:lineRule="auto"/>
        <w:ind w:firstLine="567"/>
        <w:jc w:val="both"/>
        <w:rPr>
          <w:rFonts w:ascii="Times New Roman" w:hAnsi="Times New Roman" w:cs="Times New Roman"/>
          <w:sz w:val="24"/>
          <w:szCs w:val="24"/>
        </w:rPr>
      </w:pPr>
      <w:r w:rsidRPr="00C86A95">
        <w:rPr>
          <w:rFonts w:ascii="Times New Roman" w:hAnsi="Times New Roman" w:cs="Times New Roman"/>
          <w:sz w:val="24"/>
          <w:szCs w:val="24"/>
        </w:rPr>
        <w:t>Em relação a uma turma de um determinado eixo/segmento, observa-se que a troca de informações a respeito do aproveitamento individual e coletivo é realizada mediante as reuniões mensais de alinhamento entre docentes, porém não há uma ferramenta oficial e padrão que permita concentrar, registrar, mensurar e compartilhar o desempenho em cada situação de aprendizagem e que permita a construção de um histórico de estratégias e a partilha com toda a equipe; fator que  contribuiria para o desenvolvimento de competências, habilidades, valores e atitudes, com maior grau de eficácia, bem como um proveria maior embasamento para o planejamento de situações de aprendizagem com maior grau de assertividade para toda a equipe.</w:t>
      </w:r>
    </w:p>
    <w:p w14:paraId="45FADC54" w14:textId="77777777" w:rsidR="002702D8" w:rsidRDefault="002702D8" w:rsidP="002702D8">
      <w:pPr>
        <w:spacing w:after="0" w:line="360" w:lineRule="auto"/>
        <w:ind w:firstLine="567"/>
        <w:jc w:val="both"/>
        <w:rPr>
          <w:rFonts w:ascii="Times New Roman" w:hAnsi="Times New Roman" w:cs="Times New Roman"/>
          <w:sz w:val="24"/>
          <w:szCs w:val="24"/>
        </w:rPr>
      </w:pPr>
    </w:p>
    <w:p w14:paraId="4F675309" w14:textId="41E6954F" w:rsidR="002702D8" w:rsidRDefault="002702D8" w:rsidP="002702D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O presente projeto propõe o desenvolvimento de uma ferramenta colaborativa para auxiliar o docente na construção de seu plano de aula e eventual compartilhamento do histórico de suas ações pedagógicas com o intuito de fornecer subsídios para a construção de situações de aprendizagem mais assertivas.</w:t>
      </w:r>
    </w:p>
    <w:p w14:paraId="505FCD7B" w14:textId="77777777" w:rsidR="00B2670B" w:rsidRPr="00B2670B" w:rsidRDefault="00B2670B" w:rsidP="00B2670B"/>
    <w:p w14:paraId="162A2D90" w14:textId="473255DD" w:rsidR="00284B99" w:rsidRPr="002B2EBB" w:rsidRDefault="00EE5D97" w:rsidP="00284B99">
      <w:pPr>
        <w:pStyle w:val="Normal0"/>
        <w:tabs>
          <w:tab w:val="right" w:pos="2265"/>
        </w:tabs>
        <w:spacing w:line="360" w:lineRule="auto"/>
        <w:ind w:firstLine="567"/>
        <w:jc w:val="both"/>
        <w:rPr>
          <w:b/>
          <w:bCs/>
        </w:rPr>
      </w:pPr>
      <w:bookmarkStart w:id="18" w:name="_Toc59167600"/>
      <w:r w:rsidRPr="002B2EBB">
        <w:rPr>
          <w:b/>
          <w:bCs/>
        </w:rPr>
        <w:t>2. 3 Fundamentação teórica</w:t>
      </w:r>
      <w:bookmarkEnd w:id="18"/>
    </w:p>
    <w:p w14:paraId="03BEE19A" w14:textId="77777777" w:rsidR="009E10ED" w:rsidRDefault="009E10ED" w:rsidP="009E10ED">
      <w:pPr>
        <w:pStyle w:val="Normal0"/>
        <w:tabs>
          <w:tab w:val="right" w:pos="2265"/>
        </w:tabs>
        <w:spacing w:line="360" w:lineRule="auto"/>
        <w:ind w:firstLine="567"/>
        <w:jc w:val="both"/>
        <w:rPr>
          <w:b/>
          <w:bCs/>
        </w:rPr>
      </w:pPr>
    </w:p>
    <w:p w14:paraId="04C7ECD5" w14:textId="6E9AA3E3" w:rsidR="009E10ED" w:rsidRDefault="009E10ED" w:rsidP="009E10ED">
      <w:pPr>
        <w:pStyle w:val="Normal0"/>
        <w:tabs>
          <w:tab w:val="right" w:pos="2265"/>
        </w:tabs>
        <w:spacing w:line="360" w:lineRule="auto"/>
        <w:ind w:firstLine="567"/>
        <w:jc w:val="both"/>
        <w:rPr>
          <w:b/>
          <w:bCs/>
        </w:rPr>
      </w:pPr>
      <w:r>
        <w:rPr>
          <w:b/>
          <w:bCs/>
        </w:rPr>
        <w:t>2.3.1 O Senac São Paulo</w:t>
      </w:r>
    </w:p>
    <w:p w14:paraId="08D1AC50" w14:textId="77777777" w:rsidR="009E10ED" w:rsidRDefault="009E10ED" w:rsidP="009E10ED">
      <w:pPr>
        <w:pStyle w:val="Normal0"/>
        <w:tabs>
          <w:tab w:val="right" w:pos="2265"/>
        </w:tabs>
        <w:spacing w:line="360" w:lineRule="auto"/>
        <w:ind w:firstLine="567"/>
        <w:jc w:val="both"/>
        <w:rPr>
          <w:b/>
          <w:bCs/>
        </w:rPr>
      </w:pPr>
    </w:p>
    <w:p w14:paraId="6E3C0DFC" w14:textId="48958F6D" w:rsidR="009E10ED" w:rsidRDefault="009E10ED" w:rsidP="009E10ED">
      <w:pPr>
        <w:pStyle w:val="Normal0"/>
        <w:tabs>
          <w:tab w:val="right" w:pos="2265"/>
        </w:tabs>
        <w:spacing w:line="360" w:lineRule="auto"/>
        <w:ind w:firstLine="567"/>
        <w:jc w:val="both"/>
        <w:rPr>
          <w:b/>
          <w:bCs/>
        </w:rPr>
      </w:pPr>
      <w:r>
        <w:rPr>
          <w:b/>
          <w:bCs/>
        </w:rPr>
        <w:t>2.3.1.1 O</w:t>
      </w:r>
      <w:r w:rsidRPr="00C159ED">
        <w:rPr>
          <w:b/>
          <w:bCs/>
        </w:rPr>
        <w:t xml:space="preserve"> </w:t>
      </w:r>
      <w:r>
        <w:rPr>
          <w:b/>
          <w:bCs/>
        </w:rPr>
        <w:t>S</w:t>
      </w:r>
      <w:r w:rsidRPr="00C159ED">
        <w:rPr>
          <w:b/>
          <w:bCs/>
        </w:rPr>
        <w:t xml:space="preserve">enac </w:t>
      </w:r>
      <w:r>
        <w:rPr>
          <w:b/>
          <w:bCs/>
        </w:rPr>
        <w:t>S</w:t>
      </w:r>
      <w:r w:rsidRPr="00C159ED">
        <w:rPr>
          <w:b/>
          <w:bCs/>
        </w:rPr>
        <w:t xml:space="preserve">ão </w:t>
      </w:r>
      <w:r>
        <w:rPr>
          <w:b/>
          <w:bCs/>
        </w:rPr>
        <w:t>P</w:t>
      </w:r>
      <w:r w:rsidRPr="00C159ED">
        <w:rPr>
          <w:b/>
          <w:bCs/>
        </w:rPr>
        <w:t>aulo e a educação profissional</w:t>
      </w:r>
    </w:p>
    <w:p w14:paraId="65B5E135" w14:textId="4CE18F96" w:rsidR="00B2670B" w:rsidRDefault="00B2670B" w:rsidP="00284B99">
      <w:pPr>
        <w:pStyle w:val="Normal0"/>
        <w:tabs>
          <w:tab w:val="right" w:pos="2265"/>
        </w:tabs>
        <w:spacing w:line="360" w:lineRule="auto"/>
        <w:ind w:firstLine="567"/>
        <w:jc w:val="both"/>
        <w:rPr>
          <w:b/>
          <w:bCs/>
          <w:highlight w:val="yellow"/>
        </w:rPr>
      </w:pPr>
    </w:p>
    <w:p w14:paraId="5FD638D9" w14:textId="77777777" w:rsidR="009E10ED" w:rsidRPr="00C159ED" w:rsidRDefault="009E10ED" w:rsidP="009E10ED">
      <w:pPr>
        <w:pStyle w:val="Normal0"/>
        <w:tabs>
          <w:tab w:val="right" w:pos="2265"/>
        </w:tabs>
        <w:spacing w:line="360" w:lineRule="auto"/>
        <w:ind w:firstLine="567"/>
        <w:jc w:val="both"/>
      </w:pPr>
      <w:r w:rsidRPr="00C159ED">
        <w:t>A missão do Senac São Paulo é proporcionar o desenvolvimento de pessoas, por meio de ações educacionais que estimulem o exercício da cidadania e a atuação profissional transformadora e empreendedora, de forma a contribuir para o bem-estar da sociedade (Missão e Valores Institucionais, Senac São Paulo)</w:t>
      </w:r>
      <w:r>
        <w:t>.</w:t>
      </w:r>
    </w:p>
    <w:p w14:paraId="52800A52" w14:textId="0745AA3F" w:rsidR="009E10ED" w:rsidRDefault="009E10ED" w:rsidP="00827E51">
      <w:pPr>
        <w:pStyle w:val="Normal0"/>
        <w:tabs>
          <w:tab w:val="right" w:pos="2265"/>
        </w:tabs>
        <w:spacing w:line="360" w:lineRule="auto"/>
        <w:ind w:firstLine="567"/>
        <w:jc w:val="both"/>
      </w:pPr>
      <w:r w:rsidRPr="00C159ED">
        <w:t xml:space="preserve">A educação para o mercado de trabalho tem como objetivo o desenvolvimento profissional e pessoal do indivíduo e o consequente impacto socioeconômico, positivo, na região em que ele está localizado. A instituição busca auxiliar na formação de profissionais que estejam atualizados e desenvolvam habilidades necessárias para o mercado contemporâneo; dentre as principais, apresentam-se, no quadro </w:t>
      </w:r>
      <w:r>
        <w:t>1</w:t>
      </w:r>
      <w:r w:rsidRPr="00C159ED">
        <w:t>, os dez requisitos essenciais do profissional do futuro, segundo o Fórum Econômico Mundial.</w:t>
      </w:r>
    </w:p>
    <w:p w14:paraId="56BC0C96" w14:textId="77777777" w:rsidR="009E10ED" w:rsidRPr="002F433D" w:rsidRDefault="009E10ED" w:rsidP="009E10ED">
      <w:pPr>
        <w:pStyle w:val="Normal0"/>
        <w:tabs>
          <w:tab w:val="right" w:pos="2265"/>
        </w:tabs>
        <w:spacing w:line="360" w:lineRule="auto"/>
        <w:ind w:firstLine="567"/>
        <w:jc w:val="center"/>
      </w:pPr>
      <w:r w:rsidRPr="002F433D">
        <w:t>Quadro 1 – Habilidades do profissional do futuro</w:t>
      </w:r>
    </w:p>
    <w:tbl>
      <w:tblPr>
        <w:tblStyle w:val="Tabelacomgrade"/>
        <w:tblW w:w="0" w:type="auto"/>
        <w:jc w:val="center"/>
        <w:tblLook w:val="04A0" w:firstRow="1" w:lastRow="0" w:firstColumn="1" w:lastColumn="0" w:noHBand="0" w:noVBand="1"/>
      </w:tblPr>
      <w:tblGrid>
        <w:gridCol w:w="8494"/>
      </w:tblGrid>
      <w:tr w:rsidR="009E10ED" w:rsidRPr="00C159ED" w14:paraId="1798022D" w14:textId="77777777" w:rsidTr="00401DDB">
        <w:trPr>
          <w:jc w:val="center"/>
        </w:trPr>
        <w:tc>
          <w:tcPr>
            <w:tcW w:w="8494" w:type="dxa"/>
          </w:tcPr>
          <w:p w14:paraId="073BAE3D" w14:textId="77777777" w:rsidR="009E10ED" w:rsidRPr="00EE2411" w:rsidRDefault="009E10ED" w:rsidP="00401DDB">
            <w:pPr>
              <w:jc w:val="center"/>
              <w:rPr>
                <w:rFonts w:ascii="Times New Roman" w:hAnsi="Times New Roman" w:cs="Times New Roman"/>
                <w:b/>
                <w:bCs/>
                <w:sz w:val="20"/>
                <w:szCs w:val="20"/>
              </w:rPr>
            </w:pPr>
            <w:r w:rsidRPr="00EE2411">
              <w:rPr>
                <w:rFonts w:ascii="Times New Roman" w:hAnsi="Times New Roman" w:cs="Times New Roman"/>
                <w:b/>
                <w:bCs/>
                <w:sz w:val="20"/>
                <w:szCs w:val="20"/>
              </w:rPr>
              <w:t>10 habilidades do profissional do futuro</w:t>
            </w:r>
          </w:p>
        </w:tc>
      </w:tr>
      <w:tr w:rsidR="009E10ED" w:rsidRPr="00C159ED" w14:paraId="16FDC2E2" w14:textId="77777777" w:rsidTr="00401DDB">
        <w:trPr>
          <w:jc w:val="center"/>
        </w:trPr>
        <w:tc>
          <w:tcPr>
            <w:tcW w:w="8494" w:type="dxa"/>
          </w:tcPr>
          <w:p w14:paraId="3D982BAD"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Flexibilidade cognitiva;</w:t>
            </w:r>
          </w:p>
          <w:p w14:paraId="11D04F96"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Negociação;</w:t>
            </w:r>
          </w:p>
          <w:p w14:paraId="7F89E8C2"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Orientação para servir;</w:t>
            </w:r>
          </w:p>
          <w:p w14:paraId="68B34E50"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Julgamento e tomada de decisões;</w:t>
            </w:r>
          </w:p>
          <w:p w14:paraId="41D04C5F"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Inteligência emocional;</w:t>
            </w:r>
          </w:p>
          <w:p w14:paraId="6F0EB545"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Coordenação com os outros;</w:t>
            </w:r>
          </w:p>
          <w:p w14:paraId="224D1353"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Gestão de pessoas;</w:t>
            </w:r>
          </w:p>
          <w:p w14:paraId="01EB295A"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Criatividade;</w:t>
            </w:r>
          </w:p>
          <w:p w14:paraId="359E1F23" w14:textId="77777777" w:rsidR="009E10ED" w:rsidRPr="00EE2411" w:rsidRDefault="009E10ED" w:rsidP="006632BB">
            <w:pPr>
              <w:pStyle w:val="PargrafodaLista"/>
              <w:numPr>
                <w:ilvl w:val="0"/>
                <w:numId w:val="3"/>
              </w:numPr>
              <w:rPr>
                <w:rFonts w:ascii="Times New Roman" w:hAnsi="Times New Roman" w:cs="Times New Roman"/>
                <w:sz w:val="20"/>
                <w:szCs w:val="20"/>
              </w:rPr>
            </w:pPr>
            <w:r w:rsidRPr="00EE2411">
              <w:rPr>
                <w:rFonts w:ascii="Times New Roman" w:hAnsi="Times New Roman" w:cs="Times New Roman"/>
                <w:sz w:val="20"/>
                <w:szCs w:val="20"/>
              </w:rPr>
              <w:t>Pensamento crítico;</w:t>
            </w:r>
          </w:p>
          <w:p w14:paraId="0E1D5976" w14:textId="77777777" w:rsidR="009E10ED" w:rsidRPr="00C159ED" w:rsidRDefault="009E10ED" w:rsidP="006632BB">
            <w:pPr>
              <w:pStyle w:val="PargrafodaLista"/>
              <w:numPr>
                <w:ilvl w:val="0"/>
                <w:numId w:val="3"/>
              </w:numPr>
              <w:rPr>
                <w:sz w:val="20"/>
                <w:szCs w:val="20"/>
              </w:rPr>
            </w:pPr>
            <w:r w:rsidRPr="00EE2411">
              <w:rPr>
                <w:rFonts w:ascii="Times New Roman" w:hAnsi="Times New Roman" w:cs="Times New Roman"/>
                <w:sz w:val="20"/>
                <w:szCs w:val="20"/>
              </w:rPr>
              <w:t>Resolução de problemas.</w:t>
            </w:r>
          </w:p>
        </w:tc>
      </w:tr>
    </w:tbl>
    <w:p w14:paraId="202A28BA" w14:textId="77777777" w:rsidR="009E10ED" w:rsidRPr="002F433D" w:rsidRDefault="009E10ED" w:rsidP="009E10ED">
      <w:pPr>
        <w:pStyle w:val="Normal0"/>
        <w:tabs>
          <w:tab w:val="right" w:pos="2265"/>
        </w:tabs>
        <w:spacing w:line="360" w:lineRule="auto"/>
        <w:ind w:firstLine="567"/>
        <w:jc w:val="center"/>
      </w:pPr>
      <w:r w:rsidRPr="00C159ED">
        <w:t>Fonte:</w:t>
      </w:r>
      <w:r>
        <w:t xml:space="preserve"> Adaptado de </w:t>
      </w:r>
      <w:r w:rsidRPr="002F433D">
        <w:t>Whiting (2020)</w:t>
      </w:r>
    </w:p>
    <w:p w14:paraId="05351FE1" w14:textId="77777777" w:rsidR="009E10ED" w:rsidRDefault="009E10ED" w:rsidP="009E10ED">
      <w:pPr>
        <w:pStyle w:val="Normal0"/>
        <w:tabs>
          <w:tab w:val="right" w:pos="2265"/>
        </w:tabs>
        <w:spacing w:line="360" w:lineRule="auto"/>
        <w:ind w:firstLine="567"/>
        <w:jc w:val="both"/>
      </w:pPr>
      <w:r w:rsidRPr="002F433D">
        <w:t xml:space="preserve">O quadro </w:t>
      </w:r>
      <w:r>
        <w:t>2</w:t>
      </w:r>
      <w:r w:rsidRPr="002F433D">
        <w:t>, abaixo, demonstram os elementos que o Senac SP visa promover ao trabalhar com educação profissional:</w:t>
      </w:r>
    </w:p>
    <w:p w14:paraId="6214B7BA" w14:textId="2B53671F" w:rsidR="009E10ED" w:rsidRDefault="009E10ED" w:rsidP="009E10ED">
      <w:pPr>
        <w:pStyle w:val="Normal0"/>
        <w:tabs>
          <w:tab w:val="right" w:pos="2265"/>
        </w:tabs>
        <w:spacing w:line="360" w:lineRule="auto"/>
        <w:ind w:firstLine="567"/>
        <w:jc w:val="both"/>
      </w:pPr>
    </w:p>
    <w:p w14:paraId="2C0600C6" w14:textId="2B53671F" w:rsidR="00C01C2B" w:rsidRDefault="00C01C2B" w:rsidP="009E10ED">
      <w:pPr>
        <w:pStyle w:val="Normal0"/>
        <w:tabs>
          <w:tab w:val="right" w:pos="2265"/>
        </w:tabs>
        <w:spacing w:line="360" w:lineRule="auto"/>
        <w:ind w:firstLine="567"/>
        <w:jc w:val="both"/>
      </w:pPr>
    </w:p>
    <w:p w14:paraId="4FD9553A" w14:textId="77777777" w:rsidR="009E10ED" w:rsidRDefault="009E10ED" w:rsidP="009E10ED">
      <w:pPr>
        <w:pStyle w:val="Normal0"/>
        <w:tabs>
          <w:tab w:val="right" w:pos="2265"/>
        </w:tabs>
        <w:spacing w:line="360" w:lineRule="auto"/>
        <w:ind w:firstLine="567"/>
        <w:jc w:val="center"/>
      </w:pPr>
      <w:r w:rsidRPr="002F433D">
        <w:lastRenderedPageBreak/>
        <w:t xml:space="preserve">Quadro </w:t>
      </w:r>
      <w:r>
        <w:t>2</w:t>
      </w:r>
      <w:r w:rsidRPr="002F433D">
        <w:t xml:space="preserve"> – </w:t>
      </w:r>
      <w:r>
        <w:t>Elementos promovidos por meio da educação profissional</w:t>
      </w:r>
    </w:p>
    <w:tbl>
      <w:tblPr>
        <w:tblStyle w:val="Tabelacomgrade"/>
        <w:tblW w:w="0" w:type="auto"/>
        <w:jc w:val="center"/>
        <w:tblLook w:val="04A0" w:firstRow="1" w:lastRow="0" w:firstColumn="1" w:lastColumn="0" w:noHBand="0" w:noVBand="1"/>
      </w:tblPr>
      <w:tblGrid>
        <w:gridCol w:w="8494"/>
      </w:tblGrid>
      <w:tr w:rsidR="009E10ED" w:rsidRPr="00E63059" w14:paraId="2B2BBA76" w14:textId="77777777" w:rsidTr="64D089F4">
        <w:trPr>
          <w:jc w:val="center"/>
        </w:trPr>
        <w:tc>
          <w:tcPr>
            <w:tcW w:w="8494" w:type="dxa"/>
          </w:tcPr>
          <w:p w14:paraId="49826A10" w14:textId="77777777" w:rsidR="009E10ED" w:rsidRPr="00E63059" w:rsidRDefault="009E10ED" w:rsidP="00401DDB">
            <w:pPr>
              <w:jc w:val="center"/>
              <w:rPr>
                <w:b/>
                <w:bCs/>
                <w:sz w:val="18"/>
                <w:szCs w:val="18"/>
              </w:rPr>
            </w:pPr>
            <w:r w:rsidRPr="00E63059">
              <w:rPr>
                <w:b/>
                <w:bCs/>
                <w:sz w:val="18"/>
                <w:szCs w:val="18"/>
              </w:rPr>
              <w:t>Elementos a serem promovidos por meio da educação profissional</w:t>
            </w:r>
          </w:p>
        </w:tc>
      </w:tr>
      <w:tr w:rsidR="009E10ED" w:rsidRPr="00E63059" w14:paraId="2E06D59E" w14:textId="77777777" w:rsidTr="64D089F4">
        <w:trPr>
          <w:jc w:val="center"/>
        </w:trPr>
        <w:tc>
          <w:tcPr>
            <w:tcW w:w="8494" w:type="dxa"/>
          </w:tcPr>
          <w:p w14:paraId="479D01C1" w14:textId="77777777" w:rsidR="009E10ED" w:rsidRPr="00EE2411" w:rsidRDefault="009E10ED" w:rsidP="006632BB">
            <w:pPr>
              <w:pStyle w:val="PargrafodaLista"/>
              <w:numPr>
                <w:ilvl w:val="0"/>
                <w:numId w:val="4"/>
              </w:numPr>
              <w:rPr>
                <w:rFonts w:ascii="Times New Roman" w:hAnsi="Times New Roman" w:cs="Times New Roman"/>
                <w:sz w:val="18"/>
                <w:szCs w:val="18"/>
              </w:rPr>
            </w:pPr>
            <w:r w:rsidRPr="64D089F4">
              <w:rPr>
                <w:rFonts w:ascii="Times New Roman" w:hAnsi="Times New Roman" w:cs="Times New Roman"/>
                <w:sz w:val="18"/>
                <w:szCs w:val="18"/>
              </w:rPr>
              <w:t>o desenvolvimento de conhecimentos, saberes e competências profissionais;</w:t>
            </w:r>
          </w:p>
          <w:p w14:paraId="6D592E7D" w14:textId="77777777" w:rsidR="009E10ED" w:rsidRPr="00EE2411" w:rsidRDefault="009E10ED" w:rsidP="006632BB">
            <w:pPr>
              <w:pStyle w:val="PargrafodaLista"/>
              <w:numPr>
                <w:ilvl w:val="0"/>
                <w:numId w:val="4"/>
              </w:numPr>
              <w:rPr>
                <w:rFonts w:ascii="Times New Roman" w:hAnsi="Times New Roman" w:cs="Times New Roman"/>
                <w:sz w:val="18"/>
                <w:szCs w:val="18"/>
              </w:rPr>
            </w:pPr>
            <w:r w:rsidRPr="64D089F4">
              <w:rPr>
                <w:rFonts w:ascii="Times New Roman" w:hAnsi="Times New Roman" w:cs="Times New Roman"/>
                <w:sz w:val="18"/>
                <w:szCs w:val="18"/>
              </w:rPr>
              <w:t>uma formação que compreenda, além do domínio operacional de uma técnica ou prática de trabalho, a compreensão global do processo produtivo e de todos os conhecimentos que fundamentam a prática profissional;</w:t>
            </w:r>
          </w:p>
          <w:p w14:paraId="11596866" w14:textId="77777777" w:rsidR="009E10ED" w:rsidRPr="00E63059" w:rsidRDefault="009E10ED" w:rsidP="006632BB">
            <w:pPr>
              <w:pStyle w:val="PargrafodaLista"/>
              <w:numPr>
                <w:ilvl w:val="0"/>
                <w:numId w:val="4"/>
              </w:numPr>
              <w:rPr>
                <w:sz w:val="18"/>
                <w:szCs w:val="18"/>
              </w:rPr>
            </w:pPr>
            <w:r w:rsidRPr="64D089F4">
              <w:rPr>
                <w:rFonts w:ascii="Times New Roman" w:hAnsi="Times New Roman" w:cs="Times New Roman"/>
                <w:sz w:val="18"/>
                <w:szCs w:val="18"/>
              </w:rPr>
              <w:t>o desenvolvimento da capacidade de aprendizagem permanente, fundamental para a sobrevivência num mundo do trabalho cada vez mais seletivo e que muda constantemente, bem como a capacidade de trabalhar em equipe e de buscar solução de problemas</w:t>
            </w:r>
          </w:p>
        </w:tc>
      </w:tr>
    </w:tbl>
    <w:p w14:paraId="67543FF0" w14:textId="77777777" w:rsidR="009E10ED" w:rsidRPr="002F433D" w:rsidRDefault="009E10ED" w:rsidP="009E10ED">
      <w:pPr>
        <w:pStyle w:val="Normal0"/>
        <w:tabs>
          <w:tab w:val="right" w:pos="2265"/>
        </w:tabs>
        <w:spacing w:line="360" w:lineRule="auto"/>
        <w:ind w:firstLine="567"/>
        <w:jc w:val="center"/>
      </w:pPr>
      <w:r w:rsidRPr="00C159ED">
        <w:t>Fonte:</w:t>
      </w:r>
      <w:r>
        <w:t xml:space="preserve"> Adaptado de Senac</w:t>
      </w:r>
      <w:r w:rsidRPr="002F433D">
        <w:t xml:space="preserve"> (20</w:t>
      </w:r>
      <w:r>
        <w:t>16a</w:t>
      </w:r>
      <w:r w:rsidRPr="002F433D">
        <w:t>)</w:t>
      </w:r>
    </w:p>
    <w:p w14:paraId="277D9522" w14:textId="77777777" w:rsidR="009E10ED" w:rsidRDefault="009E10ED" w:rsidP="009E10ED">
      <w:pPr>
        <w:pStyle w:val="Normal0"/>
        <w:tabs>
          <w:tab w:val="right" w:pos="2265"/>
        </w:tabs>
        <w:spacing w:line="360" w:lineRule="auto"/>
        <w:ind w:firstLine="567"/>
        <w:jc w:val="both"/>
        <w:rPr>
          <w:b/>
          <w:bCs/>
        </w:rPr>
      </w:pPr>
    </w:p>
    <w:p w14:paraId="104D7972" w14:textId="0EE45B3D" w:rsidR="009E10ED" w:rsidRDefault="009E10ED" w:rsidP="009E10ED">
      <w:pPr>
        <w:pStyle w:val="Normal0"/>
        <w:tabs>
          <w:tab w:val="right" w:pos="2265"/>
        </w:tabs>
        <w:spacing w:line="360" w:lineRule="auto"/>
        <w:ind w:firstLine="567"/>
        <w:jc w:val="both"/>
        <w:rPr>
          <w:b/>
          <w:bCs/>
        </w:rPr>
      </w:pPr>
      <w:r>
        <w:rPr>
          <w:b/>
          <w:bCs/>
        </w:rPr>
        <w:t>2.3.1.2 A cultura do trabalho e a evolução da educação</w:t>
      </w:r>
    </w:p>
    <w:p w14:paraId="698CDB8B" w14:textId="77777777" w:rsidR="009E10ED" w:rsidRDefault="009E10ED" w:rsidP="009E10ED">
      <w:pPr>
        <w:pStyle w:val="Normal0"/>
        <w:tabs>
          <w:tab w:val="right" w:pos="2265"/>
        </w:tabs>
        <w:spacing w:line="360" w:lineRule="auto"/>
        <w:ind w:firstLine="567"/>
        <w:jc w:val="both"/>
        <w:rPr>
          <w:b/>
          <w:bCs/>
        </w:rPr>
      </w:pPr>
    </w:p>
    <w:p w14:paraId="6A10CD6C" w14:textId="77777777" w:rsidR="009E10ED" w:rsidRPr="002F433D" w:rsidRDefault="009E10ED" w:rsidP="009E10ED">
      <w:pPr>
        <w:spacing w:after="0" w:line="360" w:lineRule="auto"/>
        <w:ind w:firstLine="567"/>
        <w:jc w:val="both"/>
        <w:rPr>
          <w:rFonts w:ascii="Times New Roman" w:hAnsi="Times New Roman" w:cs="Times New Roman"/>
          <w:sz w:val="24"/>
          <w:szCs w:val="24"/>
        </w:rPr>
      </w:pPr>
      <w:r w:rsidRPr="002F433D">
        <w:rPr>
          <w:rFonts w:ascii="Times New Roman" w:hAnsi="Times New Roman" w:cs="Times New Roman"/>
          <w:sz w:val="24"/>
          <w:szCs w:val="24"/>
        </w:rPr>
        <w:t>Pelo pensamento, pela linguagem e pelo trabalho o homem dá sentido, conhece e modifica o mundo, entendido como o ambiente ou circunstância no qual vive, convive e transforma pela sua ação. (</w:t>
      </w:r>
      <w:r w:rsidRPr="00EE2411">
        <w:rPr>
          <w:rFonts w:ascii="Times New Roman" w:hAnsi="Times New Roman" w:cs="Times New Roman"/>
          <w:sz w:val="24"/>
          <w:szCs w:val="24"/>
        </w:rPr>
        <w:t>SENAC, 2005)</w:t>
      </w:r>
    </w:p>
    <w:p w14:paraId="21A58F56" w14:textId="77777777" w:rsidR="009E10ED" w:rsidRDefault="009E10ED" w:rsidP="009E10ED">
      <w:pPr>
        <w:spacing w:after="0" w:line="360" w:lineRule="auto"/>
        <w:ind w:firstLine="567"/>
        <w:jc w:val="both"/>
        <w:rPr>
          <w:rFonts w:ascii="Times New Roman" w:hAnsi="Times New Roman" w:cs="Times New Roman"/>
          <w:sz w:val="24"/>
          <w:szCs w:val="24"/>
        </w:rPr>
      </w:pPr>
      <w:r w:rsidRPr="002F433D">
        <w:rPr>
          <w:rFonts w:ascii="Times New Roman" w:hAnsi="Times New Roman" w:cs="Times New Roman"/>
          <w:sz w:val="24"/>
          <w:szCs w:val="24"/>
        </w:rPr>
        <w:t xml:space="preserve">O trabalho permite o desenvolvimento do indivíduo e da coletividade. Ao longo do tempo o conceito de trabalho e relações trabalhistas ganharam novos contornos. A figura </w:t>
      </w:r>
      <w:r>
        <w:rPr>
          <w:rFonts w:ascii="Times New Roman" w:hAnsi="Times New Roman" w:cs="Times New Roman"/>
          <w:sz w:val="24"/>
          <w:szCs w:val="24"/>
        </w:rPr>
        <w:t>1</w:t>
      </w:r>
      <w:r w:rsidRPr="002F433D">
        <w:rPr>
          <w:rFonts w:ascii="Times New Roman" w:hAnsi="Times New Roman" w:cs="Times New Roman"/>
          <w:sz w:val="24"/>
          <w:szCs w:val="24"/>
        </w:rPr>
        <w:t xml:space="preserve"> a seguir demonstra as revoluções industriais e o impacto nas atividades executadas pelas empresas.</w:t>
      </w:r>
    </w:p>
    <w:p w14:paraId="6778ADAE" w14:textId="77777777" w:rsidR="009E10ED" w:rsidRPr="002F433D" w:rsidRDefault="009E10ED" w:rsidP="009E10ED">
      <w:pPr>
        <w:spacing w:after="0" w:line="360" w:lineRule="auto"/>
        <w:ind w:firstLine="567"/>
        <w:jc w:val="both"/>
        <w:rPr>
          <w:rFonts w:ascii="Times New Roman" w:hAnsi="Times New Roman" w:cs="Times New Roman"/>
          <w:sz w:val="24"/>
          <w:szCs w:val="24"/>
        </w:rPr>
      </w:pPr>
    </w:p>
    <w:p w14:paraId="1BABEB71" w14:textId="77777777" w:rsidR="009E10ED" w:rsidRPr="000124D1" w:rsidRDefault="009E10ED" w:rsidP="009E10ED">
      <w:pPr>
        <w:pStyle w:val="Normal0"/>
        <w:tabs>
          <w:tab w:val="right" w:pos="2265"/>
        </w:tabs>
        <w:spacing w:line="360" w:lineRule="auto"/>
        <w:ind w:firstLine="567"/>
        <w:jc w:val="center"/>
      </w:pPr>
      <w:r w:rsidRPr="000124D1">
        <w:t>Figura 1 – Revoluções industriais</w:t>
      </w:r>
    </w:p>
    <w:p w14:paraId="2D7411DD" w14:textId="77777777" w:rsidR="009E10ED" w:rsidRDefault="009E10ED" w:rsidP="009E10ED">
      <w:pPr>
        <w:pStyle w:val="Normal0"/>
        <w:tabs>
          <w:tab w:val="right" w:pos="2265"/>
        </w:tabs>
        <w:spacing w:line="360" w:lineRule="auto"/>
        <w:ind w:firstLine="567"/>
        <w:jc w:val="both"/>
        <w:rPr>
          <w:b/>
          <w:bCs/>
        </w:rPr>
      </w:pPr>
      <w:r>
        <w:rPr>
          <w:noProof/>
        </w:rPr>
        <w:drawing>
          <wp:inline distT="0" distB="0" distL="0" distR="0" wp14:anchorId="1AB77C97" wp14:editId="6D967440">
            <wp:extent cx="5531510" cy="2876550"/>
            <wp:effectExtent l="0" t="0" r="0" b="0"/>
            <wp:docPr id="9" name="Imagem 9"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Linha do tempo&#10;&#10;Descrição gerada automaticamente"/>
                    <pic:cNvPicPr/>
                  </pic:nvPicPr>
                  <pic:blipFill rotWithShape="1">
                    <a:blip r:embed="rId20"/>
                    <a:srcRect l="13279"/>
                    <a:stretch/>
                  </pic:blipFill>
                  <pic:spPr bwMode="auto">
                    <a:xfrm>
                      <a:off x="0" y="0"/>
                      <a:ext cx="5550353" cy="2886349"/>
                    </a:xfrm>
                    <a:prstGeom prst="rect">
                      <a:avLst/>
                    </a:prstGeom>
                    <a:ln>
                      <a:noFill/>
                    </a:ln>
                    <a:extLst>
                      <a:ext uri="{53640926-AAD7-44D8-BBD7-CCE9431645EC}">
                        <a14:shadowObscured xmlns:a14="http://schemas.microsoft.com/office/drawing/2010/main"/>
                      </a:ext>
                    </a:extLst>
                  </pic:spPr>
                </pic:pic>
              </a:graphicData>
            </a:graphic>
          </wp:inline>
        </w:drawing>
      </w:r>
    </w:p>
    <w:p w14:paraId="58DE0D85" w14:textId="77777777" w:rsidR="009E10ED" w:rsidRDefault="009E10ED" w:rsidP="009E10ED">
      <w:pPr>
        <w:pStyle w:val="Normal0"/>
        <w:tabs>
          <w:tab w:val="right" w:pos="2265"/>
        </w:tabs>
        <w:spacing w:line="360" w:lineRule="auto"/>
        <w:ind w:firstLine="567"/>
        <w:jc w:val="center"/>
      </w:pPr>
      <w:r w:rsidRPr="000124D1">
        <w:t>Fonte: Adaptado de SENAI-RS (2019)</w:t>
      </w:r>
    </w:p>
    <w:p w14:paraId="59B99709" w14:textId="77777777" w:rsidR="009E10ED" w:rsidRPr="000124D1" w:rsidRDefault="009E10ED" w:rsidP="009E10ED">
      <w:pPr>
        <w:pStyle w:val="Normal0"/>
        <w:tabs>
          <w:tab w:val="right" w:pos="2265"/>
        </w:tabs>
        <w:spacing w:line="360" w:lineRule="auto"/>
        <w:ind w:firstLine="567"/>
        <w:jc w:val="center"/>
      </w:pPr>
    </w:p>
    <w:p w14:paraId="3FE40771" w14:textId="77777777" w:rsidR="009E10ED" w:rsidRPr="007A2509" w:rsidRDefault="009E10ED" w:rsidP="009E10ED">
      <w:pPr>
        <w:pStyle w:val="Normal0"/>
        <w:tabs>
          <w:tab w:val="right" w:pos="2265"/>
        </w:tabs>
        <w:spacing w:line="360" w:lineRule="auto"/>
        <w:ind w:firstLine="567"/>
        <w:jc w:val="both"/>
      </w:pPr>
      <w:r w:rsidRPr="007A2509">
        <w:t>Alguns trabalhos vão desaparecer, outros que nem sequer existem hoje se tornarão comuns. O que é certo é que a futura força de trabalho terá de alinhar o seu conjunto de habilidades para manter o ritmo. (SEBRAE, 2017)</w:t>
      </w:r>
    </w:p>
    <w:p w14:paraId="29FE455B" w14:textId="77777777" w:rsidR="009E10ED" w:rsidRPr="002B6528" w:rsidRDefault="009E10ED" w:rsidP="009E10ED">
      <w:pPr>
        <w:pStyle w:val="Normal0"/>
        <w:tabs>
          <w:tab w:val="right" w:pos="2265"/>
        </w:tabs>
        <w:spacing w:line="360" w:lineRule="auto"/>
        <w:ind w:firstLine="567"/>
        <w:jc w:val="both"/>
      </w:pPr>
      <w:r w:rsidRPr="002B6528">
        <w:lastRenderedPageBreak/>
        <w:t>Os profissionais também precisarão se adaptar, pois com fábricas ainda mais automatizadas novas demandas surgirão enquanto algumas deixarão de existir. Os trabalhos manuais e repetitivos já vêm sendo substituídos por mão de obra automatizada, e com indústria 4.0 isso tende a continuar. Por outro lado, as demandas em pesquisa e desenvolvimento oferecerão oportunidades para profissionais tecnicamente capacitados, com formação multidisciplinar para compreender e trabalhar com a variedade de tecnologia que compõe uma fábrica inteligente. (</w:t>
      </w:r>
      <w:r>
        <w:t>FERREIRA</w:t>
      </w:r>
      <w:r w:rsidRPr="002B6528">
        <w:t>, 2018)</w:t>
      </w:r>
    </w:p>
    <w:p w14:paraId="069D47B3" w14:textId="77777777" w:rsidR="009E10ED" w:rsidRPr="002B6528" w:rsidRDefault="009E10ED" w:rsidP="009E10ED">
      <w:pPr>
        <w:pStyle w:val="Normal0"/>
        <w:tabs>
          <w:tab w:val="right" w:pos="2265"/>
        </w:tabs>
        <w:spacing w:line="360" w:lineRule="auto"/>
        <w:ind w:firstLine="567"/>
        <w:jc w:val="both"/>
      </w:pPr>
      <w:r w:rsidRPr="002B6528">
        <w:t xml:space="preserve">Observa-se, portanto, a eminente necessidade de constante aperfeiçoamento com o objetivo de desenvolver competências e habilidades para construir algo e não apenas executar.  O quadro </w:t>
      </w:r>
      <w:r>
        <w:t>3</w:t>
      </w:r>
      <w:r w:rsidRPr="002B6528">
        <w:t>, apresentado abaixo, sintetiza as principais novidades das diretrizes curriculares nacionais para a educação técnica de nível médio e como a Proposta Pedagógica do Senac São Paulo trata este novo contexto:</w:t>
      </w:r>
    </w:p>
    <w:p w14:paraId="5AD45A91" w14:textId="77777777" w:rsidR="009E10ED" w:rsidRPr="002B6528" w:rsidRDefault="009E10ED" w:rsidP="009E10ED">
      <w:pPr>
        <w:pStyle w:val="Normal0"/>
        <w:tabs>
          <w:tab w:val="right" w:pos="2265"/>
        </w:tabs>
        <w:spacing w:line="360" w:lineRule="auto"/>
        <w:ind w:firstLine="567"/>
        <w:jc w:val="center"/>
      </w:pPr>
      <w:r w:rsidRPr="002B6528">
        <w:t>Quadro 3 – Diretrizes Curriculares Nacionais e Proposta Pedagógica do Senac SP alinhados às necessidades contemporâneas.</w:t>
      </w:r>
    </w:p>
    <w:tbl>
      <w:tblPr>
        <w:tblStyle w:val="Tabelacomgrade"/>
        <w:tblW w:w="0" w:type="auto"/>
        <w:jc w:val="center"/>
        <w:tblLook w:val="04A0" w:firstRow="1" w:lastRow="0" w:firstColumn="1" w:lastColumn="0" w:noHBand="0" w:noVBand="1"/>
      </w:tblPr>
      <w:tblGrid>
        <w:gridCol w:w="8494"/>
      </w:tblGrid>
      <w:tr w:rsidR="009E10ED" w:rsidRPr="002B6528" w14:paraId="446483A8" w14:textId="77777777" w:rsidTr="64D089F4">
        <w:trPr>
          <w:jc w:val="center"/>
        </w:trPr>
        <w:tc>
          <w:tcPr>
            <w:tcW w:w="8494" w:type="dxa"/>
          </w:tcPr>
          <w:p w14:paraId="1FA363E4" w14:textId="77777777" w:rsidR="009E10ED" w:rsidRPr="009071FD" w:rsidRDefault="009E10ED" w:rsidP="64D089F4">
            <w:p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Pontos principais das Diretrizes Curriculares Nacionais para a Educação Profissional Técnica</w:t>
            </w:r>
          </w:p>
          <w:p w14:paraId="5A3BD4EE" w14:textId="77777777" w:rsidR="009E10ED" w:rsidRPr="009071FD" w:rsidRDefault="009E10ED" w:rsidP="64D089F4">
            <w:p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de Nível Médio</w:t>
            </w:r>
          </w:p>
        </w:tc>
      </w:tr>
      <w:tr w:rsidR="009E10ED" w:rsidRPr="002B6528" w14:paraId="655D5E30" w14:textId="77777777" w:rsidTr="64D089F4">
        <w:trPr>
          <w:jc w:val="center"/>
        </w:trPr>
        <w:tc>
          <w:tcPr>
            <w:tcW w:w="8494" w:type="dxa"/>
          </w:tcPr>
          <w:p w14:paraId="5F1B8BA9" w14:textId="77777777" w:rsidR="009E10ED" w:rsidRPr="002B6528" w:rsidRDefault="009E10ED" w:rsidP="006632BB">
            <w:pPr>
              <w:pStyle w:val="PargrafodaLista"/>
              <w:numPr>
                <w:ilvl w:val="0"/>
                <w:numId w:val="5"/>
              </w:num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influência da evolução tecnológica nas relações de trabalho;</w:t>
            </w:r>
          </w:p>
          <w:p w14:paraId="3EC9C51C" w14:textId="77777777" w:rsidR="009E10ED" w:rsidRPr="002B6528" w:rsidRDefault="009E10ED" w:rsidP="006632BB">
            <w:pPr>
              <w:pStyle w:val="PargrafodaLista"/>
              <w:numPr>
                <w:ilvl w:val="0"/>
                <w:numId w:val="5"/>
              </w:num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necessidade de formação de trabalhadores com mais propriedade do seu fazer e que avancem da realização de tarefas mecânicas para a gestão da própria ação;</w:t>
            </w:r>
          </w:p>
          <w:p w14:paraId="5D9BA088" w14:textId="77777777" w:rsidR="009E10ED" w:rsidRPr="002B6528" w:rsidRDefault="009E10ED" w:rsidP="006632BB">
            <w:pPr>
              <w:pStyle w:val="PargrafodaLista"/>
              <w:numPr>
                <w:ilvl w:val="0"/>
                <w:numId w:val="5"/>
              </w:num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novos desenhos e espaços para o trabalho, bem como outros formatos de relações trabalhistas (trabalhabilidade);</w:t>
            </w:r>
          </w:p>
          <w:p w14:paraId="366A67AF" w14:textId="77777777" w:rsidR="009E10ED" w:rsidRPr="009071FD" w:rsidRDefault="009E10ED" w:rsidP="64D089F4">
            <w:pPr>
              <w:rPr>
                <w:rFonts w:ascii="Times New Roman" w:eastAsia="Times New Roman" w:hAnsi="Times New Roman" w:cs="Times New Roman"/>
                <w:sz w:val="20"/>
                <w:szCs w:val="20"/>
              </w:rPr>
            </w:pPr>
          </w:p>
          <w:p w14:paraId="2B187C18" w14:textId="77777777" w:rsidR="009E10ED" w:rsidRPr="009071FD" w:rsidRDefault="009E10ED" w:rsidP="64D089F4">
            <w:pPr>
              <w:rPr>
                <w:rFonts w:ascii="Times New Roman" w:eastAsia="Times New Roman" w:hAnsi="Times New Roman" w:cs="Times New Roman"/>
                <w:sz w:val="20"/>
                <w:szCs w:val="20"/>
              </w:rPr>
            </w:pPr>
            <w:r w:rsidRPr="009071FD">
              <w:rPr>
                <w:rFonts w:ascii="Times New Roman" w:eastAsia="Times New Roman" w:hAnsi="Times New Roman" w:cs="Times New Roman"/>
                <w:sz w:val="20"/>
                <w:szCs w:val="20"/>
              </w:rPr>
              <w:t>Obs.: A Proposta Pedagógica também aborda o caldeirão de transformações pelas quais passa a sociedade contemporânea. São formatos inovadores de trabalho e emprego convivendo com modelos tradicionais, um leque de possibilidades que atendem os perfis e necessidades diversificadas, assim o novo torna-se natural</w:t>
            </w:r>
          </w:p>
        </w:tc>
      </w:tr>
    </w:tbl>
    <w:p w14:paraId="49F33D7D" w14:textId="77777777" w:rsidR="009E10ED" w:rsidRDefault="009E10ED" w:rsidP="009E10ED">
      <w:pPr>
        <w:pStyle w:val="Normal0"/>
        <w:tabs>
          <w:tab w:val="right" w:pos="2265"/>
        </w:tabs>
        <w:spacing w:line="360" w:lineRule="auto"/>
        <w:ind w:firstLine="567"/>
        <w:jc w:val="center"/>
      </w:pPr>
      <w:r w:rsidRPr="00C159ED">
        <w:t>Fonte:</w:t>
      </w:r>
      <w:r>
        <w:t xml:space="preserve"> Adaptado de Senac</w:t>
      </w:r>
      <w:r w:rsidRPr="002F433D">
        <w:t xml:space="preserve"> (20</w:t>
      </w:r>
      <w:r>
        <w:t>16a</w:t>
      </w:r>
      <w:r w:rsidRPr="002F433D">
        <w:t>)</w:t>
      </w:r>
    </w:p>
    <w:p w14:paraId="138ACD63" w14:textId="77777777" w:rsidR="009E10ED" w:rsidRPr="002F433D" w:rsidRDefault="009E10ED" w:rsidP="009E10ED">
      <w:pPr>
        <w:pStyle w:val="Normal0"/>
        <w:tabs>
          <w:tab w:val="right" w:pos="2265"/>
        </w:tabs>
        <w:spacing w:line="360" w:lineRule="auto"/>
        <w:ind w:firstLine="567"/>
        <w:jc w:val="center"/>
      </w:pPr>
    </w:p>
    <w:p w14:paraId="4EF614CC" w14:textId="77777777" w:rsidR="009E10ED" w:rsidRDefault="009E10ED" w:rsidP="009E10ED">
      <w:pPr>
        <w:pStyle w:val="Normal0"/>
        <w:tabs>
          <w:tab w:val="right" w:pos="2265"/>
        </w:tabs>
        <w:spacing w:line="360" w:lineRule="auto"/>
        <w:ind w:firstLine="567"/>
        <w:jc w:val="both"/>
      </w:pPr>
      <w:r w:rsidRPr="0009093C">
        <w:t xml:space="preserve">O quadro </w:t>
      </w:r>
      <w:r>
        <w:t>4</w:t>
      </w:r>
      <w:r w:rsidRPr="0009093C">
        <w:t>, a seguir, apresenta a evolução da educação ao longo do tempo.</w:t>
      </w:r>
    </w:p>
    <w:p w14:paraId="5188BB09" w14:textId="7FE64673" w:rsidR="009E10ED" w:rsidRDefault="009E10ED" w:rsidP="009E10ED">
      <w:pPr>
        <w:pStyle w:val="Normal0"/>
        <w:tabs>
          <w:tab w:val="right" w:pos="2265"/>
        </w:tabs>
        <w:spacing w:line="360" w:lineRule="auto"/>
        <w:ind w:firstLine="567"/>
        <w:jc w:val="both"/>
      </w:pPr>
    </w:p>
    <w:p w14:paraId="4029B345" w14:textId="1ACF43E6" w:rsidR="009E10ED" w:rsidRDefault="009E10ED" w:rsidP="009E10ED">
      <w:pPr>
        <w:pStyle w:val="Normal0"/>
        <w:tabs>
          <w:tab w:val="right" w:pos="2265"/>
        </w:tabs>
        <w:spacing w:line="360" w:lineRule="auto"/>
        <w:ind w:firstLine="567"/>
        <w:jc w:val="both"/>
      </w:pPr>
    </w:p>
    <w:p w14:paraId="1C6C7C43" w14:textId="3FF6C019" w:rsidR="009E10ED" w:rsidRDefault="009E10ED" w:rsidP="009E10ED">
      <w:pPr>
        <w:pStyle w:val="Normal0"/>
        <w:tabs>
          <w:tab w:val="right" w:pos="2265"/>
        </w:tabs>
        <w:spacing w:line="360" w:lineRule="auto"/>
        <w:ind w:firstLine="567"/>
        <w:jc w:val="both"/>
      </w:pPr>
    </w:p>
    <w:p w14:paraId="78345ADE" w14:textId="77777777" w:rsidR="009071FD" w:rsidRDefault="009071FD" w:rsidP="009E10ED">
      <w:pPr>
        <w:pStyle w:val="Normal0"/>
        <w:tabs>
          <w:tab w:val="right" w:pos="2265"/>
        </w:tabs>
        <w:spacing w:line="360" w:lineRule="auto"/>
        <w:ind w:firstLine="567"/>
        <w:jc w:val="both"/>
      </w:pPr>
    </w:p>
    <w:p w14:paraId="43D0B393" w14:textId="3885E625" w:rsidR="009E10ED" w:rsidRDefault="009E10ED" w:rsidP="009E10ED">
      <w:pPr>
        <w:pStyle w:val="Normal0"/>
        <w:tabs>
          <w:tab w:val="right" w:pos="2265"/>
        </w:tabs>
        <w:spacing w:line="360" w:lineRule="auto"/>
        <w:ind w:firstLine="567"/>
        <w:jc w:val="both"/>
      </w:pPr>
    </w:p>
    <w:p w14:paraId="03DAE7D2" w14:textId="2B53671F" w:rsidR="009E10ED" w:rsidRDefault="009E10ED" w:rsidP="009E10ED">
      <w:pPr>
        <w:pStyle w:val="Normal0"/>
        <w:tabs>
          <w:tab w:val="right" w:pos="2265"/>
        </w:tabs>
        <w:spacing w:line="360" w:lineRule="auto"/>
        <w:ind w:firstLine="567"/>
        <w:jc w:val="both"/>
      </w:pPr>
    </w:p>
    <w:p w14:paraId="11D63A63" w14:textId="2B53671F" w:rsidR="00C01C2B" w:rsidRDefault="00C01C2B" w:rsidP="009E10ED">
      <w:pPr>
        <w:pStyle w:val="Normal0"/>
        <w:tabs>
          <w:tab w:val="right" w:pos="2265"/>
        </w:tabs>
        <w:spacing w:line="360" w:lineRule="auto"/>
        <w:ind w:firstLine="567"/>
        <w:jc w:val="both"/>
      </w:pPr>
    </w:p>
    <w:p w14:paraId="46A95867" w14:textId="2B53671F" w:rsidR="00C01C2B" w:rsidRDefault="00C01C2B" w:rsidP="009E10ED">
      <w:pPr>
        <w:pStyle w:val="Normal0"/>
        <w:tabs>
          <w:tab w:val="right" w:pos="2265"/>
        </w:tabs>
        <w:spacing w:line="360" w:lineRule="auto"/>
        <w:ind w:firstLine="567"/>
        <w:jc w:val="both"/>
      </w:pPr>
    </w:p>
    <w:p w14:paraId="78EA81B2" w14:textId="2B53671F" w:rsidR="00C01C2B" w:rsidRDefault="00C01C2B" w:rsidP="009E10ED">
      <w:pPr>
        <w:pStyle w:val="Normal0"/>
        <w:tabs>
          <w:tab w:val="right" w:pos="2265"/>
        </w:tabs>
        <w:spacing w:line="360" w:lineRule="auto"/>
        <w:ind w:firstLine="567"/>
        <w:jc w:val="both"/>
      </w:pPr>
    </w:p>
    <w:p w14:paraId="04FC6F23" w14:textId="77777777" w:rsidR="009E10ED" w:rsidRDefault="009E10ED" w:rsidP="009E10ED">
      <w:pPr>
        <w:pStyle w:val="Normal0"/>
        <w:tabs>
          <w:tab w:val="right" w:pos="2265"/>
        </w:tabs>
        <w:spacing w:line="360" w:lineRule="auto"/>
        <w:ind w:firstLine="567"/>
        <w:jc w:val="both"/>
      </w:pPr>
    </w:p>
    <w:p w14:paraId="057C3BD0" w14:textId="77777777" w:rsidR="009E10ED" w:rsidRDefault="009E10ED" w:rsidP="009E10ED">
      <w:pPr>
        <w:pStyle w:val="Normal0"/>
        <w:tabs>
          <w:tab w:val="right" w:pos="2265"/>
        </w:tabs>
        <w:spacing w:line="360" w:lineRule="auto"/>
        <w:ind w:firstLine="567"/>
        <w:jc w:val="center"/>
      </w:pPr>
      <w:r w:rsidRPr="002B6528">
        <w:lastRenderedPageBreak/>
        <w:t xml:space="preserve">Quadro </w:t>
      </w:r>
      <w:r>
        <w:t>4 – Evolução da educação</w:t>
      </w:r>
    </w:p>
    <w:tbl>
      <w:tblPr>
        <w:tblStyle w:val="Tabelacomgrade"/>
        <w:tblW w:w="0" w:type="auto"/>
        <w:jc w:val="center"/>
        <w:tblLook w:val="04A0" w:firstRow="1" w:lastRow="0" w:firstColumn="1" w:lastColumn="0" w:noHBand="0" w:noVBand="1"/>
      </w:tblPr>
      <w:tblGrid>
        <w:gridCol w:w="1698"/>
        <w:gridCol w:w="1416"/>
        <w:gridCol w:w="1843"/>
        <w:gridCol w:w="1838"/>
        <w:gridCol w:w="1699"/>
      </w:tblGrid>
      <w:tr w:rsidR="009E10ED" w:rsidRPr="0009093C" w14:paraId="020291F6" w14:textId="77777777" w:rsidTr="009E10ED">
        <w:trPr>
          <w:jc w:val="center"/>
        </w:trPr>
        <w:tc>
          <w:tcPr>
            <w:tcW w:w="1698" w:type="dxa"/>
          </w:tcPr>
          <w:p w14:paraId="0A0F517D" w14:textId="77777777" w:rsidR="009E10ED" w:rsidRPr="0009093C" w:rsidRDefault="009E10ED" w:rsidP="00401DDB">
            <w:pPr>
              <w:rPr>
                <w:b/>
                <w:bCs/>
                <w:sz w:val="20"/>
                <w:szCs w:val="20"/>
              </w:rPr>
            </w:pPr>
            <w:r w:rsidRPr="0009093C">
              <w:rPr>
                <w:b/>
                <w:bCs/>
                <w:sz w:val="20"/>
                <w:szCs w:val="20"/>
              </w:rPr>
              <w:t>Características</w:t>
            </w:r>
          </w:p>
        </w:tc>
        <w:tc>
          <w:tcPr>
            <w:tcW w:w="1416" w:type="dxa"/>
          </w:tcPr>
          <w:p w14:paraId="08B5E15C" w14:textId="77777777" w:rsidR="009E10ED" w:rsidRPr="0009093C" w:rsidRDefault="009E10ED" w:rsidP="00401DDB">
            <w:pPr>
              <w:rPr>
                <w:b/>
                <w:bCs/>
                <w:sz w:val="20"/>
                <w:szCs w:val="20"/>
              </w:rPr>
            </w:pPr>
            <w:r w:rsidRPr="0009093C">
              <w:rPr>
                <w:b/>
                <w:bCs/>
                <w:sz w:val="20"/>
                <w:szCs w:val="20"/>
              </w:rPr>
              <w:t>Educação 1.0</w:t>
            </w:r>
          </w:p>
        </w:tc>
        <w:tc>
          <w:tcPr>
            <w:tcW w:w="1843" w:type="dxa"/>
          </w:tcPr>
          <w:p w14:paraId="44933BB2" w14:textId="77777777" w:rsidR="009E10ED" w:rsidRPr="0009093C" w:rsidRDefault="009E10ED" w:rsidP="00401DDB">
            <w:pPr>
              <w:rPr>
                <w:b/>
                <w:bCs/>
                <w:sz w:val="20"/>
                <w:szCs w:val="20"/>
              </w:rPr>
            </w:pPr>
            <w:r w:rsidRPr="0009093C">
              <w:rPr>
                <w:b/>
                <w:bCs/>
                <w:sz w:val="20"/>
                <w:szCs w:val="20"/>
              </w:rPr>
              <w:t>Educação 2.0</w:t>
            </w:r>
          </w:p>
        </w:tc>
        <w:tc>
          <w:tcPr>
            <w:tcW w:w="1838" w:type="dxa"/>
          </w:tcPr>
          <w:p w14:paraId="5F65FB1F" w14:textId="77777777" w:rsidR="009E10ED" w:rsidRPr="0009093C" w:rsidRDefault="009E10ED" w:rsidP="00401DDB">
            <w:pPr>
              <w:rPr>
                <w:b/>
                <w:bCs/>
                <w:sz w:val="20"/>
                <w:szCs w:val="20"/>
              </w:rPr>
            </w:pPr>
            <w:r w:rsidRPr="0009093C">
              <w:rPr>
                <w:b/>
                <w:bCs/>
                <w:sz w:val="20"/>
                <w:szCs w:val="20"/>
              </w:rPr>
              <w:t>Educação 3.0</w:t>
            </w:r>
          </w:p>
        </w:tc>
        <w:tc>
          <w:tcPr>
            <w:tcW w:w="1699" w:type="dxa"/>
          </w:tcPr>
          <w:p w14:paraId="665FBDD5" w14:textId="77777777" w:rsidR="009E10ED" w:rsidRPr="0009093C" w:rsidRDefault="009E10ED" w:rsidP="00401DDB">
            <w:pPr>
              <w:rPr>
                <w:b/>
                <w:bCs/>
                <w:sz w:val="20"/>
                <w:szCs w:val="20"/>
              </w:rPr>
            </w:pPr>
            <w:r w:rsidRPr="0009093C">
              <w:rPr>
                <w:b/>
                <w:bCs/>
                <w:sz w:val="20"/>
                <w:szCs w:val="20"/>
              </w:rPr>
              <w:t>Educação 4.0</w:t>
            </w:r>
          </w:p>
        </w:tc>
      </w:tr>
      <w:tr w:rsidR="009E10ED" w:rsidRPr="0009093C" w14:paraId="0855FBF1" w14:textId="77777777" w:rsidTr="009E10ED">
        <w:trPr>
          <w:jc w:val="center"/>
        </w:trPr>
        <w:tc>
          <w:tcPr>
            <w:tcW w:w="1698" w:type="dxa"/>
          </w:tcPr>
          <w:p w14:paraId="37A64E54" w14:textId="77777777" w:rsidR="009E10ED" w:rsidRPr="0009093C" w:rsidRDefault="009E10ED" w:rsidP="00401DDB">
            <w:pPr>
              <w:rPr>
                <w:sz w:val="20"/>
                <w:szCs w:val="20"/>
              </w:rPr>
            </w:pPr>
            <w:r w:rsidRPr="0009093C">
              <w:rPr>
                <w:sz w:val="20"/>
                <w:szCs w:val="20"/>
              </w:rPr>
              <w:t xml:space="preserve">Período </w:t>
            </w:r>
          </w:p>
        </w:tc>
        <w:tc>
          <w:tcPr>
            <w:tcW w:w="1416" w:type="dxa"/>
          </w:tcPr>
          <w:p w14:paraId="0217BCB2" w14:textId="77777777" w:rsidR="009E10ED" w:rsidRPr="0009093C" w:rsidRDefault="009E10ED" w:rsidP="00401DDB">
            <w:pPr>
              <w:rPr>
                <w:sz w:val="20"/>
                <w:szCs w:val="20"/>
              </w:rPr>
            </w:pPr>
            <w:r w:rsidRPr="0009093C">
              <w:rPr>
                <w:sz w:val="20"/>
                <w:szCs w:val="20"/>
              </w:rPr>
              <w:t>Século XII</w:t>
            </w:r>
          </w:p>
        </w:tc>
        <w:tc>
          <w:tcPr>
            <w:tcW w:w="1843" w:type="dxa"/>
          </w:tcPr>
          <w:p w14:paraId="63AEAA6A" w14:textId="77777777" w:rsidR="009E10ED" w:rsidRPr="0009093C" w:rsidRDefault="009E10ED" w:rsidP="00401DDB">
            <w:pPr>
              <w:rPr>
                <w:sz w:val="20"/>
                <w:szCs w:val="20"/>
              </w:rPr>
            </w:pPr>
            <w:r w:rsidRPr="0009093C">
              <w:rPr>
                <w:sz w:val="20"/>
                <w:szCs w:val="20"/>
              </w:rPr>
              <w:t>Século VIII e início do Século XIX</w:t>
            </w:r>
          </w:p>
        </w:tc>
        <w:tc>
          <w:tcPr>
            <w:tcW w:w="1838" w:type="dxa"/>
          </w:tcPr>
          <w:p w14:paraId="3ECC95BA" w14:textId="77777777" w:rsidR="009E10ED" w:rsidRPr="0009093C" w:rsidRDefault="009E10ED" w:rsidP="00401DDB">
            <w:pPr>
              <w:rPr>
                <w:sz w:val="20"/>
                <w:szCs w:val="20"/>
              </w:rPr>
            </w:pPr>
            <w:r w:rsidRPr="0009093C">
              <w:rPr>
                <w:sz w:val="20"/>
                <w:szCs w:val="20"/>
              </w:rPr>
              <w:t>Final do Século XIX e meados do Século XX</w:t>
            </w:r>
          </w:p>
        </w:tc>
        <w:tc>
          <w:tcPr>
            <w:tcW w:w="1699" w:type="dxa"/>
          </w:tcPr>
          <w:p w14:paraId="4998DCA8" w14:textId="77777777" w:rsidR="009E10ED" w:rsidRPr="0009093C" w:rsidRDefault="009E10ED" w:rsidP="00401DDB">
            <w:pPr>
              <w:rPr>
                <w:sz w:val="20"/>
                <w:szCs w:val="20"/>
              </w:rPr>
            </w:pPr>
            <w:r w:rsidRPr="0009093C">
              <w:rPr>
                <w:sz w:val="20"/>
                <w:szCs w:val="20"/>
              </w:rPr>
              <w:t>Final do Século XX e início do Século XXI</w:t>
            </w:r>
          </w:p>
        </w:tc>
      </w:tr>
      <w:tr w:rsidR="009E10ED" w:rsidRPr="0009093C" w14:paraId="6036C2B6" w14:textId="77777777" w:rsidTr="009E10ED">
        <w:trPr>
          <w:jc w:val="center"/>
        </w:trPr>
        <w:tc>
          <w:tcPr>
            <w:tcW w:w="1698" w:type="dxa"/>
          </w:tcPr>
          <w:p w14:paraId="65AEF708" w14:textId="77777777" w:rsidR="009E10ED" w:rsidRPr="0009093C" w:rsidRDefault="009E10ED" w:rsidP="00401DDB">
            <w:pPr>
              <w:rPr>
                <w:sz w:val="20"/>
                <w:szCs w:val="20"/>
              </w:rPr>
            </w:pPr>
            <w:r w:rsidRPr="0009093C">
              <w:rPr>
                <w:sz w:val="20"/>
                <w:szCs w:val="20"/>
              </w:rPr>
              <w:t>Papel do professor</w:t>
            </w:r>
          </w:p>
        </w:tc>
        <w:tc>
          <w:tcPr>
            <w:tcW w:w="1416" w:type="dxa"/>
          </w:tcPr>
          <w:p w14:paraId="0447EDBD" w14:textId="77777777" w:rsidR="009E10ED" w:rsidRPr="0009093C" w:rsidRDefault="009E10ED" w:rsidP="00401DDB">
            <w:pPr>
              <w:rPr>
                <w:sz w:val="20"/>
                <w:szCs w:val="20"/>
              </w:rPr>
            </w:pPr>
            <w:r w:rsidRPr="0009093C">
              <w:rPr>
                <w:sz w:val="20"/>
                <w:szCs w:val="20"/>
              </w:rPr>
              <w:t>Ativo – centro do processo</w:t>
            </w:r>
          </w:p>
        </w:tc>
        <w:tc>
          <w:tcPr>
            <w:tcW w:w="1843" w:type="dxa"/>
          </w:tcPr>
          <w:p w14:paraId="56781A7D" w14:textId="77777777" w:rsidR="009E10ED" w:rsidRPr="0009093C" w:rsidRDefault="009E10ED" w:rsidP="00401DDB">
            <w:pPr>
              <w:rPr>
                <w:sz w:val="20"/>
                <w:szCs w:val="20"/>
              </w:rPr>
            </w:pPr>
            <w:r w:rsidRPr="0009093C">
              <w:rPr>
                <w:sz w:val="20"/>
                <w:szCs w:val="20"/>
              </w:rPr>
              <w:t>Ativo – centro do processo</w:t>
            </w:r>
          </w:p>
        </w:tc>
        <w:tc>
          <w:tcPr>
            <w:tcW w:w="1838" w:type="dxa"/>
          </w:tcPr>
          <w:p w14:paraId="589D1B67" w14:textId="77777777" w:rsidR="009E10ED" w:rsidRPr="0009093C" w:rsidRDefault="009E10ED" w:rsidP="00401DDB">
            <w:pPr>
              <w:rPr>
                <w:sz w:val="20"/>
                <w:szCs w:val="20"/>
              </w:rPr>
            </w:pPr>
            <w:r w:rsidRPr="0009093C">
              <w:rPr>
                <w:sz w:val="20"/>
                <w:szCs w:val="20"/>
              </w:rPr>
              <w:t>Organizador do processo</w:t>
            </w:r>
          </w:p>
        </w:tc>
        <w:tc>
          <w:tcPr>
            <w:tcW w:w="1699" w:type="dxa"/>
          </w:tcPr>
          <w:p w14:paraId="1E313123" w14:textId="77777777" w:rsidR="009E10ED" w:rsidRPr="0009093C" w:rsidRDefault="009E10ED" w:rsidP="00401DDB">
            <w:pPr>
              <w:rPr>
                <w:sz w:val="20"/>
                <w:szCs w:val="20"/>
              </w:rPr>
            </w:pPr>
            <w:r w:rsidRPr="0009093C">
              <w:rPr>
                <w:sz w:val="20"/>
                <w:szCs w:val="20"/>
              </w:rPr>
              <w:t>Organizador, orientador, mediador do processo</w:t>
            </w:r>
          </w:p>
        </w:tc>
      </w:tr>
      <w:tr w:rsidR="009E10ED" w:rsidRPr="0009093C" w14:paraId="05CD8B0A" w14:textId="77777777" w:rsidTr="009E10ED">
        <w:trPr>
          <w:jc w:val="center"/>
        </w:trPr>
        <w:tc>
          <w:tcPr>
            <w:tcW w:w="1698" w:type="dxa"/>
          </w:tcPr>
          <w:p w14:paraId="2FD8A665" w14:textId="77777777" w:rsidR="009E10ED" w:rsidRPr="0009093C" w:rsidRDefault="009E10ED" w:rsidP="00401DDB">
            <w:pPr>
              <w:rPr>
                <w:sz w:val="20"/>
                <w:szCs w:val="20"/>
              </w:rPr>
            </w:pPr>
            <w:r w:rsidRPr="0009093C">
              <w:rPr>
                <w:sz w:val="20"/>
                <w:szCs w:val="20"/>
              </w:rPr>
              <w:t>Papel do aluno</w:t>
            </w:r>
          </w:p>
        </w:tc>
        <w:tc>
          <w:tcPr>
            <w:tcW w:w="1416" w:type="dxa"/>
          </w:tcPr>
          <w:p w14:paraId="25744836" w14:textId="77777777" w:rsidR="009E10ED" w:rsidRPr="0009093C" w:rsidRDefault="009E10ED" w:rsidP="00401DDB">
            <w:pPr>
              <w:rPr>
                <w:sz w:val="20"/>
                <w:szCs w:val="20"/>
              </w:rPr>
            </w:pPr>
            <w:r w:rsidRPr="0009093C">
              <w:rPr>
                <w:sz w:val="20"/>
                <w:szCs w:val="20"/>
              </w:rPr>
              <w:t>Passivo – mero receptor de conteúdos</w:t>
            </w:r>
          </w:p>
        </w:tc>
        <w:tc>
          <w:tcPr>
            <w:tcW w:w="1843" w:type="dxa"/>
          </w:tcPr>
          <w:p w14:paraId="7902F916" w14:textId="77777777" w:rsidR="009E10ED" w:rsidRPr="0009093C" w:rsidRDefault="009E10ED" w:rsidP="00401DDB">
            <w:pPr>
              <w:rPr>
                <w:sz w:val="20"/>
                <w:szCs w:val="20"/>
              </w:rPr>
            </w:pPr>
            <w:r w:rsidRPr="0009093C">
              <w:rPr>
                <w:sz w:val="20"/>
                <w:szCs w:val="20"/>
              </w:rPr>
              <w:t>Passivo – mero receptor de conteúdos</w:t>
            </w:r>
          </w:p>
        </w:tc>
        <w:tc>
          <w:tcPr>
            <w:tcW w:w="1838" w:type="dxa"/>
          </w:tcPr>
          <w:p w14:paraId="021AA70C" w14:textId="77777777" w:rsidR="009E10ED" w:rsidRPr="0009093C" w:rsidRDefault="009E10ED" w:rsidP="00401DDB">
            <w:pPr>
              <w:rPr>
                <w:sz w:val="20"/>
                <w:szCs w:val="20"/>
              </w:rPr>
            </w:pPr>
            <w:r w:rsidRPr="0009093C">
              <w:rPr>
                <w:sz w:val="20"/>
                <w:szCs w:val="20"/>
              </w:rPr>
              <w:t>Ativo – responsável pela sua aprendizagem</w:t>
            </w:r>
          </w:p>
        </w:tc>
        <w:tc>
          <w:tcPr>
            <w:tcW w:w="1699" w:type="dxa"/>
          </w:tcPr>
          <w:p w14:paraId="53873A1F" w14:textId="01F490B1" w:rsidR="009E10ED" w:rsidRPr="0009093C" w:rsidRDefault="009E10ED" w:rsidP="00401DDB">
            <w:pPr>
              <w:rPr>
                <w:sz w:val="20"/>
                <w:szCs w:val="20"/>
              </w:rPr>
            </w:pPr>
            <w:r w:rsidRPr="0009093C">
              <w:rPr>
                <w:sz w:val="20"/>
                <w:szCs w:val="20"/>
              </w:rPr>
              <w:t>Ativo – aprender a aprender e aprender fazendo</w:t>
            </w:r>
          </w:p>
        </w:tc>
      </w:tr>
      <w:tr w:rsidR="009E10ED" w:rsidRPr="0009093C" w14:paraId="3E5EC38D" w14:textId="77777777" w:rsidTr="009E10ED">
        <w:trPr>
          <w:jc w:val="center"/>
        </w:trPr>
        <w:tc>
          <w:tcPr>
            <w:tcW w:w="1698" w:type="dxa"/>
          </w:tcPr>
          <w:p w14:paraId="395BA599" w14:textId="77777777" w:rsidR="009E10ED" w:rsidRPr="0009093C" w:rsidRDefault="009E10ED" w:rsidP="00401DDB">
            <w:pPr>
              <w:rPr>
                <w:sz w:val="20"/>
                <w:szCs w:val="20"/>
              </w:rPr>
            </w:pPr>
            <w:r w:rsidRPr="0009093C">
              <w:rPr>
                <w:sz w:val="20"/>
                <w:szCs w:val="20"/>
              </w:rPr>
              <w:t>Currículo</w:t>
            </w:r>
          </w:p>
        </w:tc>
        <w:tc>
          <w:tcPr>
            <w:tcW w:w="1416" w:type="dxa"/>
          </w:tcPr>
          <w:p w14:paraId="0BECA372" w14:textId="77777777" w:rsidR="009E10ED" w:rsidRPr="0009093C" w:rsidRDefault="009E10ED" w:rsidP="00401DDB">
            <w:pPr>
              <w:rPr>
                <w:sz w:val="20"/>
                <w:szCs w:val="20"/>
              </w:rPr>
            </w:pPr>
            <w:r w:rsidRPr="0009093C">
              <w:rPr>
                <w:sz w:val="20"/>
                <w:szCs w:val="20"/>
              </w:rPr>
              <w:t>Integrado e baseado em conteúdos estáticos</w:t>
            </w:r>
          </w:p>
        </w:tc>
        <w:tc>
          <w:tcPr>
            <w:tcW w:w="1843" w:type="dxa"/>
          </w:tcPr>
          <w:p w14:paraId="1046FD1F" w14:textId="77777777" w:rsidR="009E10ED" w:rsidRPr="0009093C" w:rsidRDefault="009E10ED" w:rsidP="00401DDB">
            <w:pPr>
              <w:rPr>
                <w:sz w:val="20"/>
                <w:szCs w:val="20"/>
              </w:rPr>
            </w:pPr>
            <w:r w:rsidRPr="0009093C">
              <w:rPr>
                <w:sz w:val="20"/>
                <w:szCs w:val="20"/>
              </w:rPr>
              <w:t>Fragmentado e baseado em conteúdos estáticos</w:t>
            </w:r>
          </w:p>
        </w:tc>
        <w:tc>
          <w:tcPr>
            <w:tcW w:w="1838" w:type="dxa"/>
          </w:tcPr>
          <w:p w14:paraId="0E69444A" w14:textId="77777777" w:rsidR="009E10ED" w:rsidRPr="0009093C" w:rsidRDefault="009E10ED" w:rsidP="00401DDB">
            <w:pPr>
              <w:rPr>
                <w:sz w:val="20"/>
                <w:szCs w:val="20"/>
              </w:rPr>
            </w:pPr>
            <w:r w:rsidRPr="0009093C">
              <w:rPr>
                <w:sz w:val="20"/>
                <w:szCs w:val="20"/>
              </w:rPr>
              <w:t>Integrados e atualizados constantemente.</w:t>
            </w:r>
          </w:p>
        </w:tc>
        <w:tc>
          <w:tcPr>
            <w:tcW w:w="1699" w:type="dxa"/>
          </w:tcPr>
          <w:p w14:paraId="776D7CEF" w14:textId="77777777" w:rsidR="009E10ED" w:rsidRPr="0009093C" w:rsidRDefault="009E10ED" w:rsidP="00401DDB">
            <w:pPr>
              <w:rPr>
                <w:sz w:val="20"/>
                <w:szCs w:val="20"/>
              </w:rPr>
            </w:pPr>
            <w:r w:rsidRPr="0009093C">
              <w:rPr>
                <w:sz w:val="20"/>
                <w:szCs w:val="20"/>
              </w:rPr>
              <w:t>Baseado em STEAM e metodologias ativas</w:t>
            </w:r>
          </w:p>
        </w:tc>
      </w:tr>
      <w:tr w:rsidR="009E10ED" w:rsidRPr="0009093C" w14:paraId="0A16BFE7" w14:textId="77777777" w:rsidTr="009E10ED">
        <w:trPr>
          <w:jc w:val="center"/>
        </w:trPr>
        <w:tc>
          <w:tcPr>
            <w:tcW w:w="1698" w:type="dxa"/>
          </w:tcPr>
          <w:p w14:paraId="5480D342" w14:textId="77777777" w:rsidR="009E10ED" w:rsidRPr="0009093C" w:rsidRDefault="009E10ED" w:rsidP="00401DDB">
            <w:pPr>
              <w:rPr>
                <w:sz w:val="20"/>
                <w:szCs w:val="20"/>
              </w:rPr>
            </w:pPr>
            <w:r w:rsidRPr="0009093C">
              <w:rPr>
                <w:sz w:val="20"/>
                <w:szCs w:val="20"/>
              </w:rPr>
              <w:t>Disseminação das informações</w:t>
            </w:r>
          </w:p>
        </w:tc>
        <w:tc>
          <w:tcPr>
            <w:tcW w:w="1416" w:type="dxa"/>
          </w:tcPr>
          <w:p w14:paraId="6D357F6A" w14:textId="77777777" w:rsidR="009E10ED" w:rsidRPr="0009093C" w:rsidRDefault="009E10ED" w:rsidP="00401DDB">
            <w:pPr>
              <w:rPr>
                <w:sz w:val="20"/>
                <w:szCs w:val="20"/>
              </w:rPr>
            </w:pPr>
            <w:r w:rsidRPr="0009093C">
              <w:rPr>
                <w:sz w:val="20"/>
                <w:szCs w:val="20"/>
              </w:rPr>
              <w:t>Fala dos mestres</w:t>
            </w:r>
          </w:p>
        </w:tc>
        <w:tc>
          <w:tcPr>
            <w:tcW w:w="1843" w:type="dxa"/>
          </w:tcPr>
          <w:p w14:paraId="3865E9B0" w14:textId="77777777" w:rsidR="009E10ED" w:rsidRPr="0009093C" w:rsidRDefault="009E10ED" w:rsidP="00401DDB">
            <w:pPr>
              <w:rPr>
                <w:sz w:val="20"/>
                <w:szCs w:val="20"/>
              </w:rPr>
            </w:pPr>
            <w:r w:rsidRPr="0009093C">
              <w:rPr>
                <w:sz w:val="20"/>
                <w:szCs w:val="20"/>
              </w:rPr>
              <w:t>Livros</w:t>
            </w:r>
          </w:p>
        </w:tc>
        <w:tc>
          <w:tcPr>
            <w:tcW w:w="1838" w:type="dxa"/>
          </w:tcPr>
          <w:p w14:paraId="38C2D93C" w14:textId="77777777" w:rsidR="009E10ED" w:rsidRPr="0009093C" w:rsidRDefault="009E10ED" w:rsidP="00401DDB">
            <w:pPr>
              <w:rPr>
                <w:sz w:val="20"/>
                <w:szCs w:val="20"/>
              </w:rPr>
            </w:pPr>
            <w:r w:rsidRPr="0009093C">
              <w:rPr>
                <w:sz w:val="20"/>
                <w:szCs w:val="20"/>
              </w:rPr>
              <w:t>Internet (web 1.0, 2.0, 3.0)</w:t>
            </w:r>
          </w:p>
        </w:tc>
        <w:tc>
          <w:tcPr>
            <w:tcW w:w="1699" w:type="dxa"/>
          </w:tcPr>
          <w:p w14:paraId="26149389" w14:textId="77777777" w:rsidR="009E10ED" w:rsidRDefault="009E10ED" w:rsidP="00401DDB">
            <w:pPr>
              <w:rPr>
                <w:sz w:val="20"/>
                <w:szCs w:val="20"/>
              </w:rPr>
            </w:pPr>
            <w:r w:rsidRPr="0009093C">
              <w:rPr>
                <w:sz w:val="20"/>
                <w:szCs w:val="20"/>
              </w:rPr>
              <w:t>Internet mais potente e inteligente (web 4.0)</w:t>
            </w:r>
          </w:p>
          <w:p w14:paraId="7E6CC635" w14:textId="77777777" w:rsidR="009E10ED" w:rsidRDefault="009E10ED" w:rsidP="00401DDB">
            <w:pPr>
              <w:rPr>
                <w:sz w:val="20"/>
                <w:szCs w:val="20"/>
              </w:rPr>
            </w:pPr>
          </w:p>
          <w:p w14:paraId="2DFCDE7C" w14:textId="77777777" w:rsidR="009E10ED" w:rsidRDefault="009E10ED" w:rsidP="00401DDB">
            <w:pPr>
              <w:rPr>
                <w:sz w:val="20"/>
                <w:szCs w:val="20"/>
              </w:rPr>
            </w:pPr>
          </w:p>
          <w:p w14:paraId="58EFFF01" w14:textId="77777777" w:rsidR="009E10ED" w:rsidRPr="0009093C" w:rsidRDefault="009E10ED" w:rsidP="00401DDB">
            <w:pPr>
              <w:rPr>
                <w:sz w:val="20"/>
                <w:szCs w:val="20"/>
              </w:rPr>
            </w:pPr>
          </w:p>
        </w:tc>
      </w:tr>
      <w:tr w:rsidR="009E10ED" w:rsidRPr="0009093C" w14:paraId="0DED64B2" w14:textId="77777777" w:rsidTr="009E10ED">
        <w:trPr>
          <w:jc w:val="center"/>
        </w:trPr>
        <w:tc>
          <w:tcPr>
            <w:tcW w:w="1698" w:type="dxa"/>
          </w:tcPr>
          <w:p w14:paraId="649C5238" w14:textId="77777777" w:rsidR="009E10ED" w:rsidRPr="0009093C" w:rsidRDefault="009E10ED" w:rsidP="00401DDB">
            <w:pPr>
              <w:rPr>
                <w:sz w:val="20"/>
                <w:szCs w:val="20"/>
              </w:rPr>
            </w:pPr>
            <w:r w:rsidRPr="0009093C">
              <w:rPr>
                <w:sz w:val="20"/>
                <w:szCs w:val="20"/>
              </w:rPr>
              <w:t>Objetivo</w:t>
            </w:r>
          </w:p>
        </w:tc>
        <w:tc>
          <w:tcPr>
            <w:tcW w:w="1416" w:type="dxa"/>
          </w:tcPr>
          <w:p w14:paraId="5C0B14B2" w14:textId="77777777" w:rsidR="009E10ED" w:rsidRPr="0009093C" w:rsidRDefault="009E10ED" w:rsidP="00401DDB">
            <w:pPr>
              <w:rPr>
                <w:sz w:val="20"/>
                <w:szCs w:val="20"/>
              </w:rPr>
            </w:pPr>
            <w:r w:rsidRPr="0009093C">
              <w:rPr>
                <w:sz w:val="20"/>
                <w:szCs w:val="20"/>
              </w:rPr>
              <w:t>Promover o raciocínio, da linguagem e do pensar</w:t>
            </w:r>
          </w:p>
        </w:tc>
        <w:tc>
          <w:tcPr>
            <w:tcW w:w="1843" w:type="dxa"/>
          </w:tcPr>
          <w:p w14:paraId="3025CF26" w14:textId="77777777" w:rsidR="009E10ED" w:rsidRPr="0009093C" w:rsidRDefault="009E10ED" w:rsidP="00401DDB">
            <w:pPr>
              <w:rPr>
                <w:sz w:val="20"/>
                <w:szCs w:val="20"/>
              </w:rPr>
            </w:pPr>
            <w:r w:rsidRPr="0009093C">
              <w:rPr>
                <w:sz w:val="20"/>
                <w:szCs w:val="20"/>
              </w:rPr>
              <w:t>Promover o treinamento, a memorização e o trabalho manual</w:t>
            </w:r>
          </w:p>
        </w:tc>
        <w:tc>
          <w:tcPr>
            <w:tcW w:w="1838" w:type="dxa"/>
          </w:tcPr>
          <w:p w14:paraId="3588C085" w14:textId="77777777" w:rsidR="009E10ED" w:rsidRPr="0009093C" w:rsidRDefault="009E10ED" w:rsidP="00401DDB">
            <w:pPr>
              <w:rPr>
                <w:sz w:val="20"/>
                <w:szCs w:val="20"/>
              </w:rPr>
            </w:pPr>
            <w:r w:rsidRPr="0009093C">
              <w:rPr>
                <w:sz w:val="20"/>
                <w:szCs w:val="20"/>
              </w:rPr>
              <w:t>Promover habilidades de acuidade mental</w:t>
            </w:r>
          </w:p>
        </w:tc>
        <w:tc>
          <w:tcPr>
            <w:tcW w:w="1699" w:type="dxa"/>
          </w:tcPr>
          <w:p w14:paraId="5A4E6E61" w14:textId="77777777" w:rsidR="009E10ED" w:rsidRPr="0009093C" w:rsidRDefault="009E10ED" w:rsidP="00401DDB">
            <w:pPr>
              <w:rPr>
                <w:sz w:val="20"/>
                <w:szCs w:val="20"/>
              </w:rPr>
            </w:pPr>
            <w:r w:rsidRPr="0009093C">
              <w:rPr>
                <w:sz w:val="20"/>
                <w:szCs w:val="20"/>
              </w:rPr>
              <w:t>Desenvolver a autonomia, a capacidade de solucionar problemas nunca vistos.</w:t>
            </w:r>
          </w:p>
        </w:tc>
      </w:tr>
      <w:tr w:rsidR="009E10ED" w:rsidRPr="0009093C" w14:paraId="1D555324" w14:textId="77777777" w:rsidTr="009E10ED">
        <w:trPr>
          <w:jc w:val="center"/>
        </w:trPr>
        <w:tc>
          <w:tcPr>
            <w:tcW w:w="1698" w:type="dxa"/>
          </w:tcPr>
          <w:p w14:paraId="673CB1E4" w14:textId="77777777" w:rsidR="009E10ED" w:rsidRPr="0009093C" w:rsidRDefault="009E10ED" w:rsidP="00401DDB">
            <w:pPr>
              <w:rPr>
                <w:sz w:val="20"/>
                <w:szCs w:val="20"/>
              </w:rPr>
            </w:pPr>
            <w:r w:rsidRPr="0009093C">
              <w:rPr>
                <w:sz w:val="20"/>
                <w:szCs w:val="20"/>
              </w:rPr>
              <w:t>Locais de estudo</w:t>
            </w:r>
          </w:p>
        </w:tc>
        <w:tc>
          <w:tcPr>
            <w:tcW w:w="1416" w:type="dxa"/>
          </w:tcPr>
          <w:p w14:paraId="1E815EA2" w14:textId="77777777" w:rsidR="009E10ED" w:rsidRPr="0009093C" w:rsidRDefault="009E10ED" w:rsidP="00401DDB">
            <w:pPr>
              <w:rPr>
                <w:sz w:val="20"/>
                <w:szCs w:val="20"/>
              </w:rPr>
            </w:pPr>
            <w:r w:rsidRPr="0009093C">
              <w:rPr>
                <w:sz w:val="20"/>
                <w:szCs w:val="20"/>
              </w:rPr>
              <w:t>Mosteiros com momentos mais ou menos flexíveis</w:t>
            </w:r>
          </w:p>
        </w:tc>
        <w:tc>
          <w:tcPr>
            <w:tcW w:w="1843" w:type="dxa"/>
          </w:tcPr>
          <w:p w14:paraId="6418286B" w14:textId="77777777" w:rsidR="009E10ED" w:rsidRPr="0009093C" w:rsidRDefault="009E10ED" w:rsidP="00401DDB">
            <w:pPr>
              <w:rPr>
                <w:sz w:val="20"/>
                <w:szCs w:val="20"/>
              </w:rPr>
            </w:pPr>
            <w:r w:rsidRPr="0009093C">
              <w:rPr>
                <w:sz w:val="20"/>
                <w:szCs w:val="20"/>
              </w:rPr>
              <w:t>Escolas, com momentos fixos.</w:t>
            </w:r>
          </w:p>
        </w:tc>
        <w:tc>
          <w:tcPr>
            <w:tcW w:w="1838" w:type="dxa"/>
          </w:tcPr>
          <w:p w14:paraId="0DD37A39" w14:textId="77777777" w:rsidR="009E10ED" w:rsidRPr="0009093C" w:rsidRDefault="009E10ED" w:rsidP="00401DDB">
            <w:pPr>
              <w:rPr>
                <w:sz w:val="20"/>
                <w:szCs w:val="20"/>
              </w:rPr>
            </w:pPr>
            <w:r w:rsidRPr="0009093C">
              <w:rPr>
                <w:sz w:val="20"/>
                <w:szCs w:val="20"/>
              </w:rPr>
              <w:t>Escolas com momentos flexíveis, com alternância do ensino presencial e a distância.</w:t>
            </w:r>
          </w:p>
        </w:tc>
        <w:tc>
          <w:tcPr>
            <w:tcW w:w="1699" w:type="dxa"/>
          </w:tcPr>
          <w:p w14:paraId="05049F06" w14:textId="77777777" w:rsidR="009E10ED" w:rsidRPr="0009093C" w:rsidRDefault="009E10ED" w:rsidP="00401DDB">
            <w:pPr>
              <w:rPr>
                <w:sz w:val="20"/>
                <w:szCs w:val="20"/>
              </w:rPr>
            </w:pPr>
            <w:r w:rsidRPr="0009093C">
              <w:rPr>
                <w:sz w:val="20"/>
                <w:szCs w:val="20"/>
              </w:rPr>
              <w:t>Ensino híbrido, sem distinção entre momentos presenciais e a distância</w:t>
            </w:r>
          </w:p>
        </w:tc>
      </w:tr>
      <w:tr w:rsidR="009E10ED" w:rsidRPr="0009093C" w14:paraId="5F06E171" w14:textId="77777777" w:rsidTr="009E10ED">
        <w:trPr>
          <w:jc w:val="center"/>
        </w:trPr>
        <w:tc>
          <w:tcPr>
            <w:tcW w:w="1698" w:type="dxa"/>
          </w:tcPr>
          <w:p w14:paraId="6D635B20" w14:textId="77777777" w:rsidR="009E10ED" w:rsidRPr="0009093C" w:rsidRDefault="009E10ED" w:rsidP="00401DDB">
            <w:pPr>
              <w:rPr>
                <w:sz w:val="20"/>
                <w:szCs w:val="20"/>
              </w:rPr>
            </w:pPr>
            <w:r w:rsidRPr="0009093C">
              <w:rPr>
                <w:sz w:val="20"/>
                <w:szCs w:val="20"/>
              </w:rPr>
              <w:t>Gerações</w:t>
            </w:r>
          </w:p>
        </w:tc>
        <w:tc>
          <w:tcPr>
            <w:tcW w:w="1416" w:type="dxa"/>
          </w:tcPr>
          <w:p w14:paraId="17ABCCAB" w14:textId="77777777" w:rsidR="009E10ED" w:rsidRPr="0009093C" w:rsidRDefault="009E10ED" w:rsidP="00401DDB">
            <w:pPr>
              <w:rPr>
                <w:sz w:val="20"/>
                <w:szCs w:val="20"/>
              </w:rPr>
            </w:pPr>
          </w:p>
        </w:tc>
        <w:tc>
          <w:tcPr>
            <w:tcW w:w="1843" w:type="dxa"/>
          </w:tcPr>
          <w:p w14:paraId="34D78148" w14:textId="675E194C" w:rsidR="009E10ED" w:rsidRPr="0009093C" w:rsidRDefault="009E10ED" w:rsidP="00401DDB">
            <w:pPr>
              <w:rPr>
                <w:sz w:val="20"/>
                <w:szCs w:val="20"/>
              </w:rPr>
            </w:pPr>
            <w:r w:rsidRPr="0009093C">
              <w:rPr>
                <w:sz w:val="20"/>
                <w:szCs w:val="20"/>
              </w:rPr>
              <w:t>Geração belle époque (</w:t>
            </w:r>
            <w:r w:rsidR="00C500CE" w:rsidRPr="0009093C">
              <w:rPr>
                <w:sz w:val="20"/>
                <w:szCs w:val="20"/>
              </w:rPr>
              <w:t>19</w:t>
            </w:r>
            <w:r w:rsidR="00C500CE">
              <w:rPr>
                <w:sz w:val="20"/>
                <w:szCs w:val="20"/>
              </w:rPr>
              <w:t>22</w:t>
            </w:r>
            <w:r w:rsidR="00C500CE" w:rsidRPr="0009093C">
              <w:rPr>
                <w:sz w:val="20"/>
                <w:szCs w:val="20"/>
              </w:rPr>
              <w:t xml:space="preserve"> </w:t>
            </w:r>
            <w:r w:rsidRPr="0009093C">
              <w:rPr>
                <w:sz w:val="20"/>
                <w:szCs w:val="20"/>
              </w:rPr>
              <w:t xml:space="preserve">a </w:t>
            </w:r>
            <w:r w:rsidR="00C500CE" w:rsidRPr="0009093C">
              <w:rPr>
                <w:sz w:val="20"/>
                <w:szCs w:val="20"/>
              </w:rPr>
              <w:t>19</w:t>
            </w:r>
            <w:r w:rsidR="00C500CE">
              <w:rPr>
                <w:sz w:val="20"/>
                <w:szCs w:val="20"/>
              </w:rPr>
              <w:t>4</w:t>
            </w:r>
            <w:r w:rsidR="00685780">
              <w:rPr>
                <w:sz w:val="20"/>
                <w:szCs w:val="20"/>
              </w:rPr>
              <w:t>4</w:t>
            </w:r>
            <w:r w:rsidRPr="0009093C">
              <w:rPr>
                <w:sz w:val="20"/>
                <w:szCs w:val="20"/>
              </w:rPr>
              <w:t>) e baby boomers (1945 a 1960)</w:t>
            </w:r>
          </w:p>
        </w:tc>
        <w:tc>
          <w:tcPr>
            <w:tcW w:w="1838" w:type="dxa"/>
          </w:tcPr>
          <w:p w14:paraId="4A8773BC" w14:textId="77777777" w:rsidR="009E10ED" w:rsidRPr="0009093C" w:rsidRDefault="009E10ED" w:rsidP="00401DDB">
            <w:pPr>
              <w:rPr>
                <w:sz w:val="20"/>
                <w:szCs w:val="20"/>
              </w:rPr>
            </w:pPr>
            <w:r w:rsidRPr="0009093C">
              <w:rPr>
                <w:sz w:val="20"/>
                <w:szCs w:val="20"/>
              </w:rPr>
              <w:t>Geração X (1960 a 1983), Y (1984 a 2000) e Z (início de 1990 a 2010)</w:t>
            </w:r>
          </w:p>
        </w:tc>
        <w:tc>
          <w:tcPr>
            <w:tcW w:w="1699" w:type="dxa"/>
          </w:tcPr>
          <w:p w14:paraId="496FBF33" w14:textId="77777777" w:rsidR="009E10ED" w:rsidRPr="0009093C" w:rsidRDefault="009E10ED" w:rsidP="00401DDB">
            <w:pPr>
              <w:rPr>
                <w:sz w:val="20"/>
                <w:szCs w:val="20"/>
              </w:rPr>
            </w:pPr>
            <w:r w:rsidRPr="0009093C">
              <w:rPr>
                <w:sz w:val="20"/>
                <w:szCs w:val="20"/>
              </w:rPr>
              <w:t>Geração Alpha (a partir de 2010)</w:t>
            </w:r>
          </w:p>
        </w:tc>
      </w:tr>
    </w:tbl>
    <w:p w14:paraId="260384B1" w14:textId="77777777" w:rsidR="009E10ED" w:rsidRDefault="009E10ED" w:rsidP="009E10ED">
      <w:pPr>
        <w:pStyle w:val="Normal0"/>
        <w:tabs>
          <w:tab w:val="right" w:pos="2265"/>
        </w:tabs>
        <w:spacing w:line="360" w:lineRule="auto"/>
        <w:ind w:firstLine="567"/>
        <w:jc w:val="center"/>
      </w:pPr>
      <w:r>
        <w:t>Fonte: Passos (2019)</w:t>
      </w:r>
    </w:p>
    <w:p w14:paraId="1CA157BA" w14:textId="77777777" w:rsidR="009E10ED" w:rsidRDefault="009E10ED" w:rsidP="009E10ED">
      <w:pPr>
        <w:pStyle w:val="Normal0"/>
        <w:tabs>
          <w:tab w:val="right" w:pos="2265"/>
        </w:tabs>
        <w:spacing w:line="360" w:lineRule="auto"/>
        <w:ind w:firstLine="567"/>
        <w:jc w:val="both"/>
      </w:pPr>
      <w:r>
        <w:t>Segundo Goméz apud Führ (2018):</w:t>
      </w:r>
    </w:p>
    <w:p w14:paraId="74AF2F2B" w14:textId="77777777" w:rsidR="009E10ED" w:rsidRPr="00BB7725" w:rsidRDefault="009E10ED" w:rsidP="009E10ED">
      <w:pPr>
        <w:pStyle w:val="Normal0"/>
        <w:tabs>
          <w:tab w:val="right" w:pos="2265"/>
        </w:tabs>
        <w:ind w:left="2124"/>
        <w:jc w:val="both"/>
        <w:rPr>
          <w:sz w:val="20"/>
          <w:szCs w:val="20"/>
        </w:rPr>
      </w:pPr>
      <w:r w:rsidRPr="00BB7725">
        <w:rPr>
          <w:sz w:val="20"/>
          <w:szCs w:val="20"/>
        </w:rPr>
        <w:t>A educação do século XXI encontra-se inserida no contexto de quarta revolução industrial que impacta a forma de pensar, de relacionar e de agir do ser humano. No percurso do tempo a educação sofreu uma acelerada metamorfose, pois o contexto social, econômico e político apresenta um novo cenário que requer outra postura do profissional inserido na era digital com as seguintes competências: capacidade de utilizar e comunicar de maneira disciplinada, crítica e criativa o conhecimento e as ferramentas simbólicas que a humanidade foi construindo através dos tempos; capacidade para viver e conviver democraticamente em grupos humanos cada vez mais heterogêneos, na sociedade global; capacidade de viver a atuar autonomamente e construir o próprio projeto de vida.</w:t>
      </w:r>
    </w:p>
    <w:p w14:paraId="7FB17216" w14:textId="77777777" w:rsidR="009E10ED" w:rsidRDefault="009E10ED" w:rsidP="009E10ED">
      <w:pPr>
        <w:pStyle w:val="Normal0"/>
        <w:tabs>
          <w:tab w:val="right" w:pos="2265"/>
        </w:tabs>
        <w:spacing w:line="360" w:lineRule="auto"/>
        <w:ind w:firstLine="567"/>
        <w:jc w:val="both"/>
      </w:pPr>
    </w:p>
    <w:p w14:paraId="5572C4BB" w14:textId="77777777" w:rsidR="009E10ED" w:rsidRDefault="009E10ED" w:rsidP="009E10ED">
      <w:pPr>
        <w:pStyle w:val="Normal0"/>
        <w:tabs>
          <w:tab w:val="right" w:pos="2265"/>
        </w:tabs>
        <w:spacing w:line="360" w:lineRule="auto"/>
        <w:ind w:firstLine="567"/>
        <w:jc w:val="both"/>
      </w:pPr>
      <w:r>
        <w:lastRenderedPageBreak/>
        <w:t xml:space="preserve">Observa-se, portanto, a necessidade de prover e correlacionar, cada vez mais, informações para que o indivíduo desenvolva conhecimento e possa tomar decisões com maior grau de embasamento ou encontrar novas formas para resolução de problemas existentes ou que atendam novas demandas.   </w:t>
      </w:r>
    </w:p>
    <w:p w14:paraId="2EF214D3" w14:textId="77777777" w:rsidR="009E10ED" w:rsidRDefault="009E10ED" w:rsidP="009E10ED">
      <w:pPr>
        <w:pStyle w:val="Normal0"/>
        <w:tabs>
          <w:tab w:val="right" w:pos="2265"/>
        </w:tabs>
        <w:spacing w:line="360" w:lineRule="auto"/>
        <w:ind w:firstLine="567"/>
        <w:jc w:val="both"/>
      </w:pPr>
      <w:r>
        <w:t>De acordo com Davenport (1998), há uma relação direta entre conhecimento e informação. Podemos acumular milhares de informações ou fragmentos de várias fontes. No entanto, o conhecimento só é construído quando processamos a informação, quando a ela atribuímos sentido por meio da reflexão, da síntese, de sua articulação com repertórios pessoais e culturais.  A figura 2, abaixo, apresentada por Escobar (2014), demonstra, visualmente, a diferença entre informação e conhecimento.</w:t>
      </w:r>
    </w:p>
    <w:p w14:paraId="56E94C9A" w14:textId="77777777" w:rsidR="009E10ED" w:rsidRDefault="009E10ED" w:rsidP="009E10ED">
      <w:pPr>
        <w:pStyle w:val="Normal0"/>
        <w:tabs>
          <w:tab w:val="right" w:pos="2265"/>
        </w:tabs>
        <w:spacing w:line="360" w:lineRule="auto"/>
        <w:ind w:firstLine="567"/>
        <w:jc w:val="center"/>
      </w:pPr>
    </w:p>
    <w:p w14:paraId="4EA938C0" w14:textId="47064747" w:rsidR="009E10ED" w:rsidRDefault="009E10ED" w:rsidP="009E10ED">
      <w:pPr>
        <w:pStyle w:val="Normal0"/>
        <w:tabs>
          <w:tab w:val="right" w:pos="2265"/>
        </w:tabs>
        <w:spacing w:line="360" w:lineRule="auto"/>
        <w:ind w:firstLine="567"/>
        <w:jc w:val="center"/>
      </w:pPr>
      <w:r>
        <w:t>Figura 2 – Informação x conhecimento</w:t>
      </w:r>
    </w:p>
    <w:p w14:paraId="4CF30EAB" w14:textId="77777777" w:rsidR="009E10ED" w:rsidRDefault="009E10ED" w:rsidP="009E10ED">
      <w:pPr>
        <w:pStyle w:val="Normal0"/>
        <w:tabs>
          <w:tab w:val="right" w:pos="2265"/>
        </w:tabs>
        <w:spacing w:line="360" w:lineRule="auto"/>
        <w:ind w:firstLine="567"/>
        <w:jc w:val="center"/>
      </w:pPr>
      <w:r>
        <w:rPr>
          <w:noProof/>
        </w:rPr>
        <w:drawing>
          <wp:inline distT="0" distB="0" distL="0" distR="0" wp14:anchorId="00035C20" wp14:editId="1BF1E3E9">
            <wp:extent cx="3326524" cy="2492545"/>
            <wp:effectExtent l="0" t="0" r="7620" b="3175"/>
            <wp:docPr id="2" name="Imagem 2"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 Gráfico de dispersã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3973" cy="2505619"/>
                    </a:xfrm>
                    <a:prstGeom prst="rect">
                      <a:avLst/>
                    </a:prstGeom>
                    <a:noFill/>
                    <a:ln>
                      <a:noFill/>
                    </a:ln>
                  </pic:spPr>
                </pic:pic>
              </a:graphicData>
            </a:graphic>
          </wp:inline>
        </w:drawing>
      </w:r>
    </w:p>
    <w:p w14:paraId="238685B2" w14:textId="77777777" w:rsidR="009E10ED" w:rsidRDefault="009E10ED" w:rsidP="009E10ED">
      <w:pPr>
        <w:pStyle w:val="Normal0"/>
        <w:tabs>
          <w:tab w:val="right" w:pos="2265"/>
        </w:tabs>
        <w:spacing w:line="360" w:lineRule="auto"/>
        <w:ind w:firstLine="567"/>
        <w:jc w:val="center"/>
      </w:pPr>
      <w:r>
        <w:t>Fonte: Escobar (2014)</w:t>
      </w:r>
    </w:p>
    <w:p w14:paraId="7AC3D3C1" w14:textId="77777777" w:rsidR="009E10ED" w:rsidRDefault="009E10ED" w:rsidP="009E10ED">
      <w:pPr>
        <w:pStyle w:val="Normal0"/>
        <w:tabs>
          <w:tab w:val="right" w:pos="2265"/>
        </w:tabs>
        <w:spacing w:line="360" w:lineRule="auto"/>
        <w:ind w:firstLine="567"/>
        <w:jc w:val="both"/>
      </w:pPr>
    </w:p>
    <w:p w14:paraId="459F8800" w14:textId="77777777" w:rsidR="009E10ED" w:rsidRDefault="009E10ED" w:rsidP="009E10ED">
      <w:pPr>
        <w:pStyle w:val="Normal0"/>
        <w:tabs>
          <w:tab w:val="right" w:pos="2265"/>
        </w:tabs>
        <w:spacing w:line="360" w:lineRule="auto"/>
        <w:ind w:firstLine="567"/>
        <w:jc w:val="both"/>
      </w:pPr>
      <w:r w:rsidRPr="00007258">
        <w:t>Nesse contexto, Delors (</w:t>
      </w:r>
      <w:r>
        <w:t>2003</w:t>
      </w:r>
      <w:r w:rsidRPr="00007258">
        <w:t xml:space="preserve">) preconiza que a educação para o século XXI deve se apoiar em quatro pilares: conhecer, fazer, ser e conviver, conforme apresenta a figura </w:t>
      </w:r>
      <w:r>
        <w:t>3</w:t>
      </w:r>
      <w:r w:rsidRPr="00007258">
        <w:t xml:space="preserve"> abaixo.</w:t>
      </w:r>
    </w:p>
    <w:p w14:paraId="14314FA1" w14:textId="77777777" w:rsidR="009E10ED" w:rsidRDefault="009E10ED" w:rsidP="009E10ED">
      <w:pPr>
        <w:pStyle w:val="Normal0"/>
        <w:tabs>
          <w:tab w:val="right" w:pos="2265"/>
        </w:tabs>
        <w:spacing w:line="360" w:lineRule="auto"/>
        <w:ind w:firstLine="567"/>
        <w:jc w:val="both"/>
      </w:pPr>
    </w:p>
    <w:p w14:paraId="7D101A45" w14:textId="77777777" w:rsidR="009E10ED" w:rsidRDefault="009E10ED" w:rsidP="009E10ED">
      <w:pPr>
        <w:pStyle w:val="PargrafodaLista"/>
        <w:jc w:val="center"/>
      </w:pPr>
    </w:p>
    <w:p w14:paraId="658E5F96" w14:textId="77777777" w:rsidR="009E10ED" w:rsidRDefault="009E10ED" w:rsidP="009E10ED">
      <w:pPr>
        <w:pStyle w:val="PargrafodaLista"/>
        <w:jc w:val="center"/>
      </w:pPr>
    </w:p>
    <w:p w14:paraId="715DD203" w14:textId="77777777" w:rsidR="009E10ED" w:rsidRDefault="009E10ED" w:rsidP="009E10ED">
      <w:pPr>
        <w:pStyle w:val="PargrafodaLista"/>
        <w:jc w:val="center"/>
      </w:pPr>
    </w:p>
    <w:p w14:paraId="5F84DD3D" w14:textId="77777777" w:rsidR="009E10ED" w:rsidRDefault="009E10ED" w:rsidP="009E10ED">
      <w:pPr>
        <w:pStyle w:val="PargrafodaLista"/>
        <w:jc w:val="center"/>
      </w:pPr>
    </w:p>
    <w:p w14:paraId="2FD6B58F" w14:textId="77777777" w:rsidR="009E10ED" w:rsidRDefault="009E10ED" w:rsidP="009E10ED">
      <w:pPr>
        <w:pStyle w:val="PargrafodaLista"/>
        <w:jc w:val="center"/>
      </w:pPr>
    </w:p>
    <w:p w14:paraId="2BD3D9C1" w14:textId="77777777" w:rsidR="009E10ED" w:rsidRDefault="009E10ED" w:rsidP="009E10ED">
      <w:pPr>
        <w:pStyle w:val="PargrafodaLista"/>
        <w:jc w:val="center"/>
      </w:pPr>
    </w:p>
    <w:p w14:paraId="61C20FDB" w14:textId="77777777" w:rsidR="009E10ED" w:rsidRDefault="009E10ED" w:rsidP="009E10ED">
      <w:pPr>
        <w:pStyle w:val="PargrafodaLista"/>
        <w:jc w:val="center"/>
      </w:pPr>
    </w:p>
    <w:p w14:paraId="7E88070B" w14:textId="77777777" w:rsidR="009E10ED" w:rsidRDefault="009E10ED" w:rsidP="009E10ED">
      <w:pPr>
        <w:pStyle w:val="PargrafodaLista"/>
        <w:jc w:val="center"/>
      </w:pPr>
    </w:p>
    <w:p w14:paraId="1B763E1B" w14:textId="77777777" w:rsidR="009E10ED" w:rsidRDefault="009E10ED" w:rsidP="009E10ED">
      <w:pPr>
        <w:pStyle w:val="PargrafodaLista"/>
        <w:jc w:val="center"/>
      </w:pPr>
    </w:p>
    <w:p w14:paraId="42C88EFB" w14:textId="43833432" w:rsidR="009E10ED" w:rsidRPr="009E10ED" w:rsidRDefault="009E10ED" w:rsidP="009E10ED">
      <w:pPr>
        <w:pStyle w:val="PargrafodaLista"/>
        <w:jc w:val="center"/>
        <w:rPr>
          <w:rFonts w:ascii="Times New Roman" w:hAnsi="Times New Roman" w:cs="Times New Roman"/>
          <w:sz w:val="24"/>
          <w:szCs w:val="24"/>
        </w:rPr>
      </w:pPr>
      <w:r w:rsidRPr="009E10ED">
        <w:rPr>
          <w:rFonts w:ascii="Times New Roman" w:hAnsi="Times New Roman" w:cs="Times New Roman"/>
          <w:sz w:val="24"/>
          <w:szCs w:val="24"/>
        </w:rPr>
        <w:lastRenderedPageBreak/>
        <w:t>Figura 3 – Pilares contemporâneos da educação</w:t>
      </w:r>
    </w:p>
    <w:p w14:paraId="23221591" w14:textId="77777777" w:rsidR="009E10ED" w:rsidRDefault="009E10ED" w:rsidP="009E10ED">
      <w:pPr>
        <w:pStyle w:val="PargrafodaLista"/>
        <w:jc w:val="center"/>
      </w:pPr>
      <w:r>
        <w:rPr>
          <w:noProof/>
        </w:rPr>
        <w:drawing>
          <wp:inline distT="0" distB="0" distL="0" distR="0" wp14:anchorId="29C12289" wp14:editId="7156AE9B">
            <wp:extent cx="4152900" cy="3119998"/>
            <wp:effectExtent l="0" t="0" r="0" b="4445"/>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22"/>
                    <a:stretch>
                      <a:fillRect/>
                    </a:stretch>
                  </pic:blipFill>
                  <pic:spPr>
                    <a:xfrm>
                      <a:off x="0" y="0"/>
                      <a:ext cx="4174107" cy="3135930"/>
                    </a:xfrm>
                    <a:prstGeom prst="rect">
                      <a:avLst/>
                    </a:prstGeom>
                  </pic:spPr>
                </pic:pic>
              </a:graphicData>
            </a:graphic>
          </wp:inline>
        </w:drawing>
      </w:r>
    </w:p>
    <w:p w14:paraId="292D7AB9" w14:textId="6DA2221B" w:rsidR="009E10ED" w:rsidRDefault="009E10ED" w:rsidP="008C6C06">
      <w:pPr>
        <w:pStyle w:val="Normal0"/>
        <w:tabs>
          <w:tab w:val="right" w:pos="2265"/>
        </w:tabs>
        <w:spacing w:line="360" w:lineRule="auto"/>
        <w:ind w:firstLine="567"/>
        <w:jc w:val="center"/>
        <w:rPr>
          <w:b/>
          <w:bCs/>
          <w:highlight w:val="yellow"/>
        </w:rPr>
      </w:pPr>
      <w:r w:rsidRPr="00007258">
        <w:t>Fonte: Senac (2016a)</w:t>
      </w:r>
    </w:p>
    <w:p w14:paraId="720D5A97" w14:textId="055956BC" w:rsidR="009E10ED" w:rsidRDefault="009E10ED" w:rsidP="00284B99">
      <w:pPr>
        <w:pStyle w:val="Normal0"/>
        <w:tabs>
          <w:tab w:val="right" w:pos="2265"/>
        </w:tabs>
        <w:spacing w:line="360" w:lineRule="auto"/>
        <w:ind w:firstLine="567"/>
        <w:jc w:val="both"/>
        <w:rPr>
          <w:b/>
          <w:bCs/>
          <w:highlight w:val="yellow"/>
        </w:rPr>
      </w:pPr>
    </w:p>
    <w:p w14:paraId="3A0D5320" w14:textId="2C308010" w:rsidR="008C6C06" w:rsidRDefault="008C6C06" w:rsidP="008C6C06">
      <w:pPr>
        <w:pStyle w:val="Normal0"/>
        <w:tabs>
          <w:tab w:val="right" w:pos="2265"/>
        </w:tabs>
        <w:spacing w:line="360" w:lineRule="auto"/>
        <w:ind w:firstLine="567"/>
        <w:jc w:val="both"/>
        <w:rPr>
          <w:b/>
          <w:bCs/>
        </w:rPr>
      </w:pPr>
      <w:r>
        <w:rPr>
          <w:b/>
          <w:bCs/>
        </w:rPr>
        <w:t>2.3.1.3 O Jeito Senac de Educar</w:t>
      </w:r>
    </w:p>
    <w:p w14:paraId="5BADBB9B" w14:textId="33030253" w:rsidR="008C6C06" w:rsidRDefault="008C6C06" w:rsidP="008C6C06">
      <w:pPr>
        <w:pStyle w:val="Normal0"/>
        <w:tabs>
          <w:tab w:val="right" w:pos="2265"/>
        </w:tabs>
        <w:spacing w:line="360" w:lineRule="auto"/>
        <w:ind w:firstLine="567"/>
        <w:jc w:val="both"/>
        <w:rPr>
          <w:b/>
          <w:bCs/>
        </w:rPr>
      </w:pPr>
    </w:p>
    <w:p w14:paraId="76D886E9" w14:textId="38644695" w:rsidR="008C6C06" w:rsidRDefault="008C6C06" w:rsidP="008C6C06">
      <w:pPr>
        <w:pStyle w:val="Normal0"/>
        <w:tabs>
          <w:tab w:val="right" w:pos="2265"/>
        </w:tabs>
        <w:spacing w:line="360" w:lineRule="auto"/>
        <w:ind w:firstLine="567"/>
        <w:jc w:val="both"/>
      </w:pPr>
      <w:r w:rsidRPr="00445DF1">
        <w:t>Educar é uma ação intencional e política. Possibilita ao indivíduo o desenvolvimento de competências, fundamentado em conhecimentos científicos e tecnológicos, aprendendo a conhecer, viver, conviver, agir e transformar sua vida e sua prática social, e a participar da sua comunidade. (Proposta Pedagógica, SENAC, 2005)</w:t>
      </w:r>
      <w:r>
        <w:t>. O quadro 5 a seguir, contempla os pressupostos que regem a proposta educativa do Senac.</w:t>
      </w:r>
    </w:p>
    <w:p w14:paraId="79F494D9" w14:textId="77777777" w:rsidR="008C6C06" w:rsidRDefault="008C6C06" w:rsidP="008C6C06">
      <w:pPr>
        <w:pStyle w:val="Normal0"/>
        <w:tabs>
          <w:tab w:val="right" w:pos="2265"/>
        </w:tabs>
        <w:spacing w:line="360" w:lineRule="auto"/>
        <w:ind w:firstLine="567"/>
        <w:jc w:val="both"/>
      </w:pPr>
    </w:p>
    <w:p w14:paraId="7DA26820" w14:textId="77777777" w:rsidR="008C6C06" w:rsidRDefault="008C6C06" w:rsidP="008C6C06">
      <w:pPr>
        <w:pStyle w:val="Normal0"/>
        <w:tabs>
          <w:tab w:val="right" w:pos="2265"/>
        </w:tabs>
        <w:spacing w:line="360" w:lineRule="auto"/>
        <w:ind w:firstLine="567"/>
        <w:jc w:val="center"/>
      </w:pPr>
      <w:r>
        <w:t xml:space="preserve">Quadro 5 - </w:t>
      </w:r>
      <w:r w:rsidRPr="00595F70">
        <w:t>Pressupostos que regem a proposta educativa do Senac</w:t>
      </w:r>
    </w:p>
    <w:tbl>
      <w:tblPr>
        <w:tblStyle w:val="Tabelacomgrade"/>
        <w:tblW w:w="0" w:type="auto"/>
        <w:jc w:val="center"/>
        <w:tblLook w:val="04A0" w:firstRow="1" w:lastRow="0" w:firstColumn="1" w:lastColumn="0" w:noHBand="0" w:noVBand="1"/>
      </w:tblPr>
      <w:tblGrid>
        <w:gridCol w:w="8494"/>
      </w:tblGrid>
      <w:tr w:rsidR="008C6C06" w:rsidRPr="006A738D" w14:paraId="3810FDC3" w14:textId="77777777" w:rsidTr="64D089F4">
        <w:trPr>
          <w:jc w:val="center"/>
        </w:trPr>
        <w:tc>
          <w:tcPr>
            <w:tcW w:w="8494" w:type="dxa"/>
          </w:tcPr>
          <w:p w14:paraId="5A8193D3" w14:textId="77777777" w:rsidR="008C6C06" w:rsidRPr="006A738D" w:rsidRDefault="008C6C06" w:rsidP="00401DDB">
            <w:pPr>
              <w:jc w:val="center"/>
              <w:rPr>
                <w:sz w:val="20"/>
                <w:szCs w:val="20"/>
              </w:rPr>
            </w:pPr>
            <w:r w:rsidRPr="006A738D">
              <w:rPr>
                <w:sz w:val="20"/>
                <w:szCs w:val="20"/>
              </w:rPr>
              <w:t>Pressupostos que regem a proposta educativa do Senac</w:t>
            </w:r>
          </w:p>
        </w:tc>
      </w:tr>
      <w:tr w:rsidR="008C6C06" w:rsidRPr="006A738D" w14:paraId="1F90CA28" w14:textId="77777777" w:rsidTr="64D089F4">
        <w:trPr>
          <w:jc w:val="center"/>
        </w:trPr>
        <w:tc>
          <w:tcPr>
            <w:tcW w:w="8494" w:type="dxa"/>
          </w:tcPr>
          <w:p w14:paraId="7EE40232" w14:textId="77777777" w:rsidR="008C6C06" w:rsidRPr="008C6C06" w:rsidRDefault="008C6C06" w:rsidP="006632BB">
            <w:pPr>
              <w:pStyle w:val="PargrafodaLista"/>
              <w:numPr>
                <w:ilvl w:val="0"/>
                <w:numId w:val="6"/>
              </w:numPr>
              <w:rPr>
                <w:rFonts w:ascii="Times New Roman" w:hAnsi="Times New Roman" w:cs="Times New Roman"/>
                <w:sz w:val="20"/>
                <w:szCs w:val="20"/>
              </w:rPr>
            </w:pPr>
            <w:r w:rsidRPr="64D089F4">
              <w:rPr>
                <w:rFonts w:ascii="Times New Roman" w:hAnsi="Times New Roman" w:cs="Times New Roman"/>
                <w:sz w:val="20"/>
                <w:szCs w:val="20"/>
              </w:rPr>
              <w:t>Ampliar a visão crítica de mundo;</w:t>
            </w:r>
          </w:p>
          <w:p w14:paraId="0C3528A3" w14:textId="77777777" w:rsidR="008C6C06" w:rsidRPr="008C6C06" w:rsidRDefault="008C6C06" w:rsidP="006632BB">
            <w:pPr>
              <w:pStyle w:val="PargrafodaLista"/>
              <w:numPr>
                <w:ilvl w:val="0"/>
                <w:numId w:val="6"/>
              </w:numPr>
              <w:rPr>
                <w:rFonts w:ascii="Times New Roman" w:hAnsi="Times New Roman" w:cs="Times New Roman"/>
                <w:sz w:val="20"/>
                <w:szCs w:val="20"/>
              </w:rPr>
            </w:pPr>
            <w:r w:rsidRPr="64D089F4">
              <w:rPr>
                <w:rFonts w:ascii="Times New Roman" w:hAnsi="Times New Roman" w:cs="Times New Roman"/>
                <w:sz w:val="20"/>
                <w:szCs w:val="20"/>
              </w:rPr>
              <w:t>Participar da vida pública;</w:t>
            </w:r>
          </w:p>
          <w:p w14:paraId="6E649B0D" w14:textId="77777777" w:rsidR="008C6C06" w:rsidRPr="008C6C06" w:rsidRDefault="008C6C06" w:rsidP="006632BB">
            <w:pPr>
              <w:pStyle w:val="PargrafodaLista"/>
              <w:numPr>
                <w:ilvl w:val="0"/>
                <w:numId w:val="6"/>
              </w:numPr>
              <w:rPr>
                <w:rFonts w:ascii="Times New Roman" w:hAnsi="Times New Roman" w:cs="Times New Roman"/>
                <w:sz w:val="20"/>
                <w:szCs w:val="20"/>
              </w:rPr>
            </w:pPr>
            <w:r w:rsidRPr="64D089F4">
              <w:rPr>
                <w:rFonts w:ascii="Times New Roman" w:hAnsi="Times New Roman" w:cs="Times New Roman"/>
                <w:sz w:val="20"/>
                <w:szCs w:val="20"/>
              </w:rPr>
              <w:t>Defender seus direitos e ampliá-los;</w:t>
            </w:r>
          </w:p>
          <w:p w14:paraId="249D3783" w14:textId="77777777" w:rsidR="008C6C06" w:rsidRPr="008C6C06" w:rsidRDefault="008C6C06" w:rsidP="006632BB">
            <w:pPr>
              <w:pStyle w:val="PargrafodaLista"/>
              <w:numPr>
                <w:ilvl w:val="0"/>
                <w:numId w:val="6"/>
              </w:numPr>
              <w:rPr>
                <w:rFonts w:ascii="Times New Roman" w:hAnsi="Times New Roman" w:cs="Times New Roman"/>
                <w:sz w:val="20"/>
                <w:szCs w:val="20"/>
              </w:rPr>
            </w:pPr>
            <w:r w:rsidRPr="64D089F4">
              <w:rPr>
                <w:rFonts w:ascii="Times New Roman" w:hAnsi="Times New Roman" w:cs="Times New Roman"/>
                <w:sz w:val="20"/>
                <w:szCs w:val="20"/>
              </w:rPr>
              <w:t>Inserir-se e permanecer no mundo do trabalho, com desempenho de qualidade e com empreendedorismo;</w:t>
            </w:r>
          </w:p>
          <w:p w14:paraId="3E6764BF" w14:textId="77777777" w:rsidR="008C6C06" w:rsidRPr="006A738D" w:rsidRDefault="008C6C06" w:rsidP="006632BB">
            <w:pPr>
              <w:pStyle w:val="PargrafodaLista"/>
              <w:numPr>
                <w:ilvl w:val="0"/>
                <w:numId w:val="6"/>
              </w:numPr>
              <w:rPr>
                <w:sz w:val="20"/>
                <w:szCs w:val="20"/>
              </w:rPr>
            </w:pPr>
            <w:r w:rsidRPr="64D089F4">
              <w:rPr>
                <w:rFonts w:ascii="Times New Roman" w:hAnsi="Times New Roman" w:cs="Times New Roman"/>
                <w:sz w:val="20"/>
                <w:szCs w:val="20"/>
              </w:rPr>
              <w:t>Assumir responsabilidade social, com desempenho ético, de preservação do meio ambiente e de atenção à saúde individual e coletiva.</w:t>
            </w:r>
          </w:p>
        </w:tc>
      </w:tr>
    </w:tbl>
    <w:p w14:paraId="10A8210C" w14:textId="77777777" w:rsidR="008C6C06" w:rsidRPr="00595F70" w:rsidRDefault="008C6C06" w:rsidP="008C6C06">
      <w:pPr>
        <w:pStyle w:val="Normal0"/>
        <w:tabs>
          <w:tab w:val="right" w:pos="2265"/>
        </w:tabs>
        <w:spacing w:line="360" w:lineRule="auto"/>
        <w:ind w:firstLine="567"/>
        <w:jc w:val="center"/>
      </w:pPr>
      <w:r w:rsidRPr="00595F70">
        <w:t>Fonte: Senac (2016a)</w:t>
      </w:r>
    </w:p>
    <w:p w14:paraId="157CFBE7" w14:textId="77777777" w:rsidR="008C6C06" w:rsidRDefault="008C6C06" w:rsidP="008C6C06">
      <w:pPr>
        <w:pStyle w:val="Normal0"/>
        <w:tabs>
          <w:tab w:val="right" w:pos="2265"/>
        </w:tabs>
        <w:spacing w:line="360" w:lineRule="auto"/>
        <w:ind w:firstLine="567"/>
        <w:jc w:val="both"/>
        <w:rPr>
          <w:b/>
          <w:bCs/>
        </w:rPr>
      </w:pPr>
    </w:p>
    <w:p w14:paraId="0F92235B" w14:textId="77777777" w:rsidR="008C6C06" w:rsidRDefault="008C6C06" w:rsidP="008C6C06">
      <w:pPr>
        <w:pStyle w:val="Normal0"/>
        <w:tabs>
          <w:tab w:val="right" w:pos="2265"/>
        </w:tabs>
        <w:spacing w:line="360" w:lineRule="auto"/>
        <w:ind w:firstLine="567"/>
        <w:jc w:val="both"/>
      </w:pPr>
    </w:p>
    <w:p w14:paraId="19107B2A" w14:textId="77777777" w:rsidR="008C6C06" w:rsidRDefault="008C6C06" w:rsidP="008C6C06">
      <w:pPr>
        <w:pStyle w:val="Normal0"/>
        <w:tabs>
          <w:tab w:val="right" w:pos="2265"/>
        </w:tabs>
        <w:spacing w:line="360" w:lineRule="auto"/>
        <w:ind w:firstLine="567"/>
        <w:jc w:val="both"/>
      </w:pPr>
    </w:p>
    <w:p w14:paraId="6A1D0E6A" w14:textId="65D916E5" w:rsidR="008C6C06" w:rsidRDefault="008C6C06">
      <w:pPr>
        <w:pStyle w:val="Normal0"/>
        <w:tabs>
          <w:tab w:val="right" w:pos="2265"/>
        </w:tabs>
        <w:spacing w:line="360" w:lineRule="auto"/>
        <w:ind w:firstLine="567"/>
        <w:jc w:val="both"/>
        <w:rPr>
          <w:b/>
          <w:bCs/>
        </w:rPr>
      </w:pPr>
      <w:r w:rsidRPr="00595F70">
        <w:lastRenderedPageBreak/>
        <w:t>Os pressupostos, apresentados acima, tem como objetivo formar indivíduos dispostos a aprender a aprender sempre, autônomos e que acompanham às tendências do mercado de trabalho. A metodologia ativa de aprendizagem, presente em todos os cursos da instituição, coloca a aluno no centro do processo de capacitação e o faz interagir e refletir sobre problemas locais e globais.</w:t>
      </w:r>
    </w:p>
    <w:p w14:paraId="77BEE9F2" w14:textId="6C779EDB" w:rsidR="008C6C06" w:rsidRDefault="1CC39C34" w:rsidP="008C6C06">
      <w:pPr>
        <w:pStyle w:val="Normal0"/>
        <w:tabs>
          <w:tab w:val="right" w:pos="2265"/>
        </w:tabs>
        <w:spacing w:line="360" w:lineRule="auto"/>
        <w:ind w:firstLine="567"/>
        <w:jc w:val="both"/>
      </w:pPr>
      <w:r>
        <w:t xml:space="preserve">Para atestar o desenvolvimento de competências, habilidades, atitudes e valores do indivíduo a instituição utiliza como principal instrumento a avaliação formativa, que segundo Cardinet </w:t>
      </w:r>
      <w:r w:rsidRPr="50DFDF73">
        <w:rPr>
          <w:i/>
          <w:iCs/>
        </w:rPr>
        <w:t xml:space="preserve">apud </w:t>
      </w:r>
      <w:r>
        <w:t>Caseiro e Gebran (</w:t>
      </w:r>
      <w:r w:rsidR="04B7396F">
        <w:t xml:space="preserve">2008, </w:t>
      </w:r>
      <w:r w:rsidR="2BB9C10D">
        <w:t>p.3), pode</w:t>
      </w:r>
      <w:r>
        <w:t xml:space="preserve"> ser definida como um método que:</w:t>
      </w:r>
    </w:p>
    <w:p w14:paraId="0DB82937" w14:textId="77777777" w:rsidR="008C6C06" w:rsidRDefault="008C6C06" w:rsidP="008C6C06">
      <w:pPr>
        <w:pStyle w:val="Normal0"/>
        <w:tabs>
          <w:tab w:val="right" w:pos="2265"/>
        </w:tabs>
        <w:spacing w:line="360" w:lineRule="auto"/>
        <w:ind w:firstLine="567"/>
        <w:jc w:val="both"/>
        <w:rPr>
          <w:b/>
          <w:bCs/>
        </w:rPr>
      </w:pPr>
    </w:p>
    <w:p w14:paraId="6D11D302" w14:textId="64331AA1" w:rsidR="008C6C06" w:rsidRPr="00CF767F" w:rsidRDefault="008C6C06" w:rsidP="008C6C06">
      <w:pPr>
        <w:pStyle w:val="Normal0"/>
        <w:tabs>
          <w:tab w:val="right" w:pos="2265"/>
        </w:tabs>
        <w:ind w:left="2124"/>
        <w:jc w:val="both"/>
        <w:rPr>
          <w:sz w:val="20"/>
          <w:szCs w:val="20"/>
        </w:rPr>
      </w:pPr>
      <w:r w:rsidRPr="64D089F4">
        <w:rPr>
          <w:sz w:val="20"/>
          <w:szCs w:val="20"/>
        </w:rPr>
        <w:t>[...] visa orientar o aluno quanto ao trabalho escolar, procurando localizar as suas dificuldades para o ajudar a descobrir os processos que lhe permitirão progredir na sua aprendizagem. A avaliação formativa opõe-se à avaliação somativa que constitui um balanço parcial ou total de um conjunto de aprendizagens. A avaliação formativa se distingue ainda da avaliação de diagnóstico por uma conotação menos patológica, não considerando o aluno como um caso a tratar, considera os erros como normais e característicos de um determinado nível de desenvolvimento na aprendizagem</w:t>
      </w:r>
      <w:r w:rsidR="290AA4B2" w:rsidRPr="64D089F4">
        <w:rPr>
          <w:sz w:val="20"/>
          <w:szCs w:val="20"/>
        </w:rPr>
        <w:t>.</w:t>
      </w:r>
    </w:p>
    <w:p w14:paraId="5FD8DE20" w14:textId="77777777" w:rsidR="008C6C06" w:rsidRDefault="008C6C06" w:rsidP="008C6C06">
      <w:pPr>
        <w:pStyle w:val="Normal0"/>
        <w:tabs>
          <w:tab w:val="right" w:pos="2265"/>
        </w:tabs>
        <w:spacing w:line="360" w:lineRule="auto"/>
        <w:ind w:firstLine="567"/>
        <w:jc w:val="both"/>
        <w:rPr>
          <w:b/>
          <w:bCs/>
        </w:rPr>
      </w:pPr>
    </w:p>
    <w:p w14:paraId="10B1465B" w14:textId="77777777" w:rsidR="00644381" w:rsidRPr="009E3F98" w:rsidRDefault="00644381" w:rsidP="00644381">
      <w:pPr>
        <w:pStyle w:val="Normal0"/>
        <w:tabs>
          <w:tab w:val="right" w:pos="2265"/>
        </w:tabs>
        <w:spacing w:line="360" w:lineRule="auto"/>
        <w:ind w:firstLine="567"/>
        <w:jc w:val="both"/>
      </w:pPr>
      <w:r w:rsidRPr="009E3F98">
        <w:t xml:space="preserve">A instituição estudada, adota múltiplos critérios de observação e análise ao aplicar o instrumento mencionado acima: visão empreendedora, projeções de futuro, relacionamento interpessoal, leitura de cenários, domínio técnico científico entre outros. Estes parâmetros são fundamentais para a elaboração de feedbacks individuais e constantes ao aluno que contribuem para sua evolução ao longo do curso, bem como norteiam o corpo docente para o aperfeiçoamento ou revisão de suas ações pedagógicas.     </w:t>
      </w:r>
    </w:p>
    <w:p w14:paraId="7BE4D0AB" w14:textId="77777777" w:rsidR="00644381" w:rsidRPr="009E3F98" w:rsidRDefault="00644381" w:rsidP="00644381">
      <w:pPr>
        <w:pStyle w:val="Normal0"/>
        <w:tabs>
          <w:tab w:val="right" w:pos="2265"/>
        </w:tabs>
        <w:spacing w:line="360" w:lineRule="auto"/>
        <w:ind w:firstLine="567"/>
        <w:jc w:val="both"/>
      </w:pPr>
      <w:r w:rsidRPr="009E3F98">
        <w:t xml:space="preserve">Diante do cenário apresentado, o docente do Senac São Paulo atua como mediador que contribui com a construção ativa do conhecimento dos alunos, onde a ênfase do processo de ensino aprendizagem não está no conteúdo, mas sim no desenvolvimento de competências em função da mobilização de conhecimentos, habilidades e atitudes. </w:t>
      </w:r>
    </w:p>
    <w:p w14:paraId="1426387E" w14:textId="77777777" w:rsidR="00644381" w:rsidRDefault="00644381" w:rsidP="00644381">
      <w:pPr>
        <w:pStyle w:val="Normal0"/>
        <w:tabs>
          <w:tab w:val="right" w:pos="2265"/>
        </w:tabs>
        <w:spacing w:line="360" w:lineRule="auto"/>
        <w:ind w:firstLine="567"/>
        <w:jc w:val="both"/>
      </w:pPr>
      <w:r w:rsidRPr="009E3F98">
        <w:t>O erro do aluno é um caminho para que o docente compreenda o que o aluno já sabe e o que não sabe, podendo assim encontrar caminhos para intervir no processo de ensino e aprendizagem.  (Senac, 2016</w:t>
      </w:r>
      <w:r>
        <w:t>a</w:t>
      </w:r>
      <w:r w:rsidRPr="009E3F98">
        <w:t>)</w:t>
      </w:r>
    </w:p>
    <w:p w14:paraId="195203BB" w14:textId="060C5925" w:rsidR="00644381" w:rsidRPr="009E3F98" w:rsidRDefault="67430AEA" w:rsidP="00644381">
      <w:pPr>
        <w:pStyle w:val="Normal0"/>
        <w:tabs>
          <w:tab w:val="right" w:pos="2265"/>
        </w:tabs>
        <w:spacing w:line="360" w:lineRule="auto"/>
        <w:ind w:firstLine="567"/>
        <w:jc w:val="both"/>
      </w:pPr>
      <w:r>
        <w:t>Os planos</w:t>
      </w:r>
      <w:r w:rsidR="0343E048">
        <w:t xml:space="preserve"> de cursos, também contam com elementos denominados marcas formativas, cujo objetivo é promover a formação de um profissional diferencial para o mercado de trabalho, com o selo da instituição.  </w:t>
      </w:r>
    </w:p>
    <w:p w14:paraId="12DEDFF5" w14:textId="77777777" w:rsidR="00644381" w:rsidRPr="009E3F98" w:rsidRDefault="00644381" w:rsidP="00644381">
      <w:pPr>
        <w:pStyle w:val="Normal0"/>
        <w:tabs>
          <w:tab w:val="right" w:pos="2265"/>
        </w:tabs>
        <w:spacing w:line="360" w:lineRule="auto"/>
        <w:ind w:firstLine="567"/>
        <w:jc w:val="both"/>
      </w:pPr>
      <w:r w:rsidRPr="009E3F98">
        <w:t xml:space="preserve">Segundo Senac </w:t>
      </w:r>
      <w:r>
        <w:t>(</w:t>
      </w:r>
      <w:r w:rsidRPr="009E3F98">
        <w:t>2016</w:t>
      </w:r>
      <w:r>
        <w:t>a</w:t>
      </w:r>
      <w:r w:rsidRPr="009E3F98">
        <w:t>, p. 27):</w:t>
      </w:r>
    </w:p>
    <w:p w14:paraId="0B4287EF" w14:textId="77777777" w:rsidR="00644381" w:rsidRPr="009E3F98" w:rsidRDefault="00644381" w:rsidP="00644381">
      <w:pPr>
        <w:pStyle w:val="Normal0"/>
        <w:tabs>
          <w:tab w:val="right" w:pos="2265"/>
        </w:tabs>
        <w:ind w:left="2265"/>
        <w:jc w:val="both"/>
        <w:rPr>
          <w:sz w:val="20"/>
          <w:szCs w:val="20"/>
        </w:rPr>
      </w:pPr>
      <w:r w:rsidRPr="009E3F98">
        <w:rPr>
          <w:sz w:val="20"/>
          <w:szCs w:val="20"/>
        </w:rPr>
        <w:t>As marcas formativas apontam para o que queremos promover na aprendizagem dos alunos, as formas como deve atuar, o que é fundamental dominar e desenvolver, visando a formação de um profissional diferenciado.</w:t>
      </w:r>
    </w:p>
    <w:p w14:paraId="12658BB5" w14:textId="77777777" w:rsidR="00644381" w:rsidRDefault="00644381" w:rsidP="00644381">
      <w:pPr>
        <w:pStyle w:val="Normal0"/>
        <w:tabs>
          <w:tab w:val="right" w:pos="2265"/>
        </w:tabs>
        <w:spacing w:line="360" w:lineRule="auto"/>
        <w:ind w:firstLine="567"/>
        <w:jc w:val="both"/>
        <w:rPr>
          <w:b/>
          <w:bCs/>
        </w:rPr>
      </w:pPr>
    </w:p>
    <w:p w14:paraId="5CAD54DA" w14:textId="217A0ECF" w:rsidR="00644381" w:rsidRDefault="00644381" w:rsidP="00644381">
      <w:pPr>
        <w:pStyle w:val="Normal0"/>
        <w:tabs>
          <w:tab w:val="right" w:pos="2265"/>
        </w:tabs>
        <w:spacing w:line="360" w:lineRule="auto"/>
        <w:ind w:firstLine="567"/>
        <w:jc w:val="both"/>
      </w:pPr>
      <w:r w:rsidRPr="005F6C25">
        <w:lastRenderedPageBreak/>
        <w:t>A figura 4, a seguir, apresenta as marcas formativas e a atuação do docente como mediador do processo de ensino aprendizagem.</w:t>
      </w:r>
    </w:p>
    <w:p w14:paraId="6296E2FB" w14:textId="77777777" w:rsidR="00644381" w:rsidRDefault="00644381" w:rsidP="00644381">
      <w:pPr>
        <w:pStyle w:val="Normal0"/>
        <w:tabs>
          <w:tab w:val="right" w:pos="2265"/>
        </w:tabs>
        <w:spacing w:line="360" w:lineRule="auto"/>
        <w:ind w:firstLine="567"/>
        <w:jc w:val="both"/>
      </w:pPr>
    </w:p>
    <w:p w14:paraId="3538068A" w14:textId="77777777" w:rsidR="00644381" w:rsidRPr="005F6C25" w:rsidRDefault="00644381" w:rsidP="00644381">
      <w:pPr>
        <w:jc w:val="center"/>
        <w:rPr>
          <w:rFonts w:ascii="Times New Roman" w:hAnsi="Times New Roman" w:cs="Times New Roman"/>
          <w:sz w:val="24"/>
          <w:szCs w:val="24"/>
        </w:rPr>
      </w:pPr>
      <w:r w:rsidRPr="005F6C25">
        <w:rPr>
          <w:rFonts w:ascii="Times New Roman" w:hAnsi="Times New Roman" w:cs="Times New Roman"/>
          <w:sz w:val="24"/>
          <w:szCs w:val="24"/>
        </w:rPr>
        <w:t>Figura 4 – Marcas formativas Senac</w:t>
      </w:r>
    </w:p>
    <w:p w14:paraId="415FBE5D" w14:textId="77777777" w:rsidR="00644381" w:rsidRPr="005F6C25" w:rsidRDefault="00644381" w:rsidP="00644381">
      <w:pPr>
        <w:jc w:val="center"/>
        <w:rPr>
          <w:rFonts w:ascii="Times New Roman" w:hAnsi="Times New Roman" w:cs="Times New Roman"/>
          <w:b/>
          <w:bCs/>
          <w:sz w:val="24"/>
          <w:szCs w:val="24"/>
        </w:rPr>
      </w:pPr>
      <w:r>
        <w:rPr>
          <w:noProof/>
        </w:rPr>
        <w:drawing>
          <wp:inline distT="0" distB="0" distL="0" distR="0" wp14:anchorId="33E89622" wp14:editId="7CD4682B">
            <wp:extent cx="5368925" cy="6145619"/>
            <wp:effectExtent l="0" t="0" r="3175" b="7620"/>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rotWithShape="1">
                    <a:blip r:embed="rId23"/>
                    <a:srcRect r="567" b="1103"/>
                    <a:stretch/>
                  </pic:blipFill>
                  <pic:spPr bwMode="auto">
                    <a:xfrm>
                      <a:off x="0" y="0"/>
                      <a:ext cx="5369442" cy="6146211"/>
                    </a:xfrm>
                    <a:prstGeom prst="rect">
                      <a:avLst/>
                    </a:prstGeom>
                    <a:ln>
                      <a:noFill/>
                    </a:ln>
                    <a:extLst>
                      <a:ext uri="{53640926-AAD7-44D8-BBD7-CCE9431645EC}">
                        <a14:shadowObscured xmlns:a14="http://schemas.microsoft.com/office/drawing/2010/main"/>
                      </a:ext>
                    </a:extLst>
                  </pic:spPr>
                </pic:pic>
              </a:graphicData>
            </a:graphic>
          </wp:inline>
        </w:drawing>
      </w:r>
    </w:p>
    <w:p w14:paraId="1116D4A6" w14:textId="77777777" w:rsidR="00644381" w:rsidRPr="00595F70" w:rsidRDefault="00644381" w:rsidP="00644381">
      <w:pPr>
        <w:pStyle w:val="Normal0"/>
        <w:tabs>
          <w:tab w:val="right" w:pos="2265"/>
        </w:tabs>
        <w:spacing w:line="360" w:lineRule="auto"/>
        <w:ind w:firstLine="567"/>
        <w:jc w:val="center"/>
      </w:pPr>
      <w:r w:rsidRPr="00595F70">
        <w:t>Fonte: Senac (2016a)</w:t>
      </w:r>
    </w:p>
    <w:p w14:paraId="6448AB83" w14:textId="146EED5A" w:rsidR="008C6C06" w:rsidRDefault="008C6C06" w:rsidP="008C6C06">
      <w:pPr>
        <w:pStyle w:val="Normal0"/>
        <w:tabs>
          <w:tab w:val="right" w:pos="2265"/>
        </w:tabs>
        <w:spacing w:line="360" w:lineRule="auto"/>
        <w:ind w:firstLine="567"/>
        <w:jc w:val="both"/>
      </w:pPr>
    </w:p>
    <w:p w14:paraId="7E944A84" w14:textId="19FBAC55" w:rsidR="00CE3E77" w:rsidRDefault="00CE3E77" w:rsidP="008C6C06">
      <w:pPr>
        <w:pStyle w:val="Normal0"/>
        <w:tabs>
          <w:tab w:val="right" w:pos="2265"/>
        </w:tabs>
        <w:spacing w:line="360" w:lineRule="auto"/>
        <w:ind w:firstLine="567"/>
        <w:jc w:val="both"/>
      </w:pPr>
    </w:p>
    <w:p w14:paraId="670EEE73" w14:textId="2B53671F" w:rsidR="00CE3E77" w:rsidRDefault="00CE3E77" w:rsidP="008C6C06">
      <w:pPr>
        <w:pStyle w:val="Normal0"/>
        <w:tabs>
          <w:tab w:val="right" w:pos="2265"/>
        </w:tabs>
        <w:spacing w:line="360" w:lineRule="auto"/>
        <w:ind w:firstLine="567"/>
        <w:jc w:val="both"/>
      </w:pPr>
    </w:p>
    <w:p w14:paraId="528876F9" w14:textId="2B53671F" w:rsidR="00C01C2B" w:rsidRDefault="00C01C2B" w:rsidP="008C6C06">
      <w:pPr>
        <w:pStyle w:val="Normal0"/>
        <w:tabs>
          <w:tab w:val="right" w:pos="2265"/>
        </w:tabs>
        <w:spacing w:line="360" w:lineRule="auto"/>
        <w:ind w:firstLine="567"/>
        <w:jc w:val="both"/>
      </w:pPr>
    </w:p>
    <w:p w14:paraId="7178B70D" w14:textId="7E91F9C9" w:rsidR="00CE3E77" w:rsidRPr="00817C40" w:rsidRDefault="00CE3E77" w:rsidP="00CE3E77">
      <w:pPr>
        <w:pStyle w:val="Normal0"/>
        <w:tabs>
          <w:tab w:val="right" w:pos="2265"/>
        </w:tabs>
        <w:spacing w:line="360" w:lineRule="auto"/>
        <w:ind w:firstLine="567"/>
        <w:jc w:val="both"/>
        <w:rPr>
          <w:b/>
          <w:bCs/>
        </w:rPr>
      </w:pPr>
      <w:r w:rsidRPr="00817C40">
        <w:rPr>
          <w:b/>
          <w:bCs/>
        </w:rPr>
        <w:lastRenderedPageBreak/>
        <w:t>2.3.</w:t>
      </w:r>
      <w:r>
        <w:rPr>
          <w:b/>
          <w:bCs/>
        </w:rPr>
        <w:t>1</w:t>
      </w:r>
      <w:r w:rsidRPr="00817C40">
        <w:rPr>
          <w:b/>
          <w:bCs/>
        </w:rPr>
        <w:t>.</w:t>
      </w:r>
      <w:r>
        <w:rPr>
          <w:b/>
          <w:bCs/>
        </w:rPr>
        <w:t>4</w:t>
      </w:r>
      <w:r w:rsidRPr="00817C40">
        <w:rPr>
          <w:b/>
          <w:bCs/>
        </w:rPr>
        <w:t xml:space="preserve"> Modelo de desenvolvimento de competências</w:t>
      </w:r>
    </w:p>
    <w:p w14:paraId="73A3E442" w14:textId="77777777" w:rsidR="00CE3E77" w:rsidRDefault="00CE3E77" w:rsidP="008C6C06">
      <w:pPr>
        <w:pStyle w:val="Normal0"/>
        <w:tabs>
          <w:tab w:val="right" w:pos="2265"/>
        </w:tabs>
        <w:spacing w:line="360" w:lineRule="auto"/>
        <w:ind w:firstLine="567"/>
        <w:jc w:val="both"/>
      </w:pPr>
    </w:p>
    <w:p w14:paraId="4DFEB2B1" w14:textId="77777777" w:rsidR="00CE3E77" w:rsidRDefault="00CE3E77" w:rsidP="00CE3E77">
      <w:pPr>
        <w:pStyle w:val="Normal0"/>
        <w:tabs>
          <w:tab w:val="right" w:pos="2265"/>
        </w:tabs>
        <w:spacing w:line="360" w:lineRule="auto"/>
        <w:ind w:firstLine="567"/>
        <w:jc w:val="both"/>
      </w:pPr>
      <w:r w:rsidRPr="00817C40">
        <w:t>O modelo curricular do Senac é estruturado com base no desenvolvimento de competências. Uma competência, por sua vez, é definida como “ação/fazer profissional observável, potencialmente criativo, que articula conhecimentos, habilidades, atitudes/valores e permite o desenvolvimento contínuo”. (SENAC, 2015, p. 19)</w:t>
      </w:r>
    </w:p>
    <w:p w14:paraId="0484AF81" w14:textId="07454FA3" w:rsidR="00CE3E77" w:rsidRDefault="00CE3E77" w:rsidP="00CE3E77">
      <w:pPr>
        <w:pStyle w:val="Normal0"/>
        <w:tabs>
          <w:tab w:val="right" w:pos="2265"/>
        </w:tabs>
        <w:spacing w:line="360" w:lineRule="auto"/>
        <w:ind w:firstLine="567"/>
        <w:jc w:val="both"/>
      </w:pPr>
      <w:r w:rsidRPr="00FD6762">
        <w:t xml:space="preserve">O quadro </w:t>
      </w:r>
      <w:r>
        <w:t>6</w:t>
      </w:r>
      <w:r w:rsidRPr="00FD6762">
        <w:t>, a seguir, apresenta os principais pareceres do Conselho Nacional de Educação acerca do conceito de competência aplicada Educação Profissional de Nível Técnico.</w:t>
      </w:r>
    </w:p>
    <w:p w14:paraId="090CD80A" w14:textId="77777777" w:rsidR="00CE3E77" w:rsidRDefault="00CE3E77" w:rsidP="00CE3E77">
      <w:pPr>
        <w:pStyle w:val="Normal0"/>
        <w:tabs>
          <w:tab w:val="right" w:pos="2265"/>
        </w:tabs>
        <w:spacing w:line="360" w:lineRule="auto"/>
        <w:ind w:firstLine="567"/>
        <w:jc w:val="both"/>
      </w:pPr>
    </w:p>
    <w:p w14:paraId="7D6CB8E1" w14:textId="77777777" w:rsidR="00CE3E77" w:rsidRPr="00EE2411" w:rsidRDefault="00CE3E77" w:rsidP="00CE3E77">
      <w:pPr>
        <w:pStyle w:val="PargrafodaLista"/>
        <w:ind w:left="-142"/>
        <w:jc w:val="center"/>
        <w:rPr>
          <w:rFonts w:ascii="Times New Roman" w:hAnsi="Times New Roman" w:cs="Times New Roman"/>
          <w:sz w:val="24"/>
          <w:szCs w:val="24"/>
        </w:rPr>
      </w:pPr>
      <w:r w:rsidRPr="00EE2411">
        <w:rPr>
          <w:rFonts w:ascii="Times New Roman" w:hAnsi="Times New Roman" w:cs="Times New Roman"/>
          <w:sz w:val="24"/>
          <w:szCs w:val="24"/>
        </w:rPr>
        <w:t xml:space="preserve">Quadro 6 - Principais pareceres do Conselho Nacional de Educação </w:t>
      </w:r>
    </w:p>
    <w:tbl>
      <w:tblPr>
        <w:tblStyle w:val="Tabelacomgrade"/>
        <w:tblW w:w="0" w:type="auto"/>
        <w:jc w:val="center"/>
        <w:tblLook w:val="04A0" w:firstRow="1" w:lastRow="0" w:firstColumn="1" w:lastColumn="0" w:noHBand="0" w:noVBand="1"/>
      </w:tblPr>
      <w:tblGrid>
        <w:gridCol w:w="3398"/>
        <w:gridCol w:w="5096"/>
      </w:tblGrid>
      <w:tr w:rsidR="00CE3E77" w:rsidRPr="006A738D" w14:paraId="5B281F20" w14:textId="77777777" w:rsidTr="50DFDF73">
        <w:trPr>
          <w:jc w:val="center"/>
        </w:trPr>
        <w:tc>
          <w:tcPr>
            <w:tcW w:w="3398" w:type="dxa"/>
          </w:tcPr>
          <w:p w14:paraId="4EFD91E3" w14:textId="77777777" w:rsidR="00CE3E77" w:rsidRPr="00EE2411" w:rsidRDefault="00CE3E77" w:rsidP="00401DDB">
            <w:pPr>
              <w:pStyle w:val="PargrafodaLista"/>
              <w:ind w:left="0"/>
              <w:rPr>
                <w:rFonts w:ascii="Times New Roman" w:hAnsi="Times New Roman" w:cs="Times New Roman"/>
                <w:b/>
                <w:bCs/>
                <w:sz w:val="20"/>
                <w:szCs w:val="20"/>
              </w:rPr>
            </w:pPr>
            <w:r w:rsidRPr="00EE2411">
              <w:rPr>
                <w:rFonts w:ascii="Times New Roman" w:hAnsi="Times New Roman" w:cs="Times New Roman"/>
                <w:b/>
                <w:bCs/>
                <w:sz w:val="20"/>
                <w:szCs w:val="20"/>
              </w:rPr>
              <w:t>Parecer</w:t>
            </w:r>
          </w:p>
        </w:tc>
        <w:tc>
          <w:tcPr>
            <w:tcW w:w="5096" w:type="dxa"/>
          </w:tcPr>
          <w:p w14:paraId="70D29EEF" w14:textId="77777777" w:rsidR="00CE3E77" w:rsidRPr="00EE2411" w:rsidRDefault="00CE3E77" w:rsidP="00401DDB">
            <w:pPr>
              <w:pStyle w:val="PargrafodaLista"/>
              <w:ind w:left="0"/>
              <w:rPr>
                <w:rFonts w:ascii="Times New Roman" w:hAnsi="Times New Roman" w:cs="Times New Roman"/>
                <w:b/>
                <w:bCs/>
                <w:sz w:val="20"/>
                <w:szCs w:val="20"/>
              </w:rPr>
            </w:pPr>
            <w:r w:rsidRPr="00EE2411">
              <w:rPr>
                <w:rFonts w:ascii="Times New Roman" w:hAnsi="Times New Roman" w:cs="Times New Roman"/>
                <w:b/>
                <w:bCs/>
                <w:sz w:val="20"/>
                <w:szCs w:val="20"/>
              </w:rPr>
              <w:t>Definição de competência</w:t>
            </w:r>
          </w:p>
        </w:tc>
      </w:tr>
      <w:tr w:rsidR="00CE3E77" w:rsidRPr="006A738D" w14:paraId="1BA0D60F" w14:textId="77777777" w:rsidTr="50DFDF73">
        <w:trPr>
          <w:jc w:val="center"/>
        </w:trPr>
        <w:tc>
          <w:tcPr>
            <w:tcW w:w="3398" w:type="dxa"/>
          </w:tcPr>
          <w:p w14:paraId="2D3EE279" w14:textId="77777777" w:rsidR="00CE3E77" w:rsidRPr="00EE2411" w:rsidRDefault="00CE3E77" w:rsidP="00401DDB">
            <w:pPr>
              <w:pStyle w:val="PargrafodaLista"/>
              <w:ind w:left="0"/>
              <w:rPr>
                <w:rFonts w:ascii="Times New Roman" w:hAnsi="Times New Roman" w:cs="Times New Roman"/>
                <w:sz w:val="20"/>
                <w:szCs w:val="20"/>
              </w:rPr>
            </w:pPr>
            <w:r w:rsidRPr="00EE2411">
              <w:rPr>
                <w:rFonts w:ascii="Times New Roman" w:hAnsi="Times New Roman" w:cs="Times New Roman"/>
                <w:sz w:val="20"/>
                <w:szCs w:val="20"/>
              </w:rPr>
              <w:t>CNE/CEB nº 16/1999:  trata das Diretrizes Curriculares Nacionais para a Educação Profissional de Nível Técnico e regulamenta a Lei de Diretrizes e Bases da Educação</w:t>
            </w:r>
          </w:p>
        </w:tc>
        <w:tc>
          <w:tcPr>
            <w:tcW w:w="5096" w:type="dxa"/>
          </w:tcPr>
          <w:p w14:paraId="6082F93F" w14:textId="77777777" w:rsidR="00CE3E77" w:rsidRPr="00EE2411" w:rsidRDefault="00CE3E77" w:rsidP="00401DDB">
            <w:pPr>
              <w:pStyle w:val="PargrafodaLista"/>
              <w:ind w:left="0"/>
              <w:rPr>
                <w:rFonts w:ascii="Times New Roman" w:hAnsi="Times New Roman" w:cs="Times New Roman"/>
                <w:sz w:val="20"/>
                <w:szCs w:val="20"/>
              </w:rPr>
            </w:pPr>
            <w:r w:rsidRPr="00EE2411">
              <w:rPr>
                <w:rFonts w:ascii="Times New Roman" w:hAnsi="Times New Roman" w:cs="Times New Roman"/>
                <w:sz w:val="20"/>
                <w:szCs w:val="20"/>
              </w:rPr>
              <w:t>capacidade de mobilizar, articular e colocar em ação valores, conhecimentos e habilidades necessárias ao desempenho eficiente e eficaz de atividades requeridas pela natureza do trabalho.</w:t>
            </w:r>
          </w:p>
        </w:tc>
      </w:tr>
      <w:tr w:rsidR="00CE3E77" w:rsidRPr="006A738D" w14:paraId="0B3DA6A9" w14:textId="77777777" w:rsidTr="50DFDF73">
        <w:trPr>
          <w:jc w:val="center"/>
        </w:trPr>
        <w:tc>
          <w:tcPr>
            <w:tcW w:w="3398" w:type="dxa"/>
          </w:tcPr>
          <w:p w14:paraId="0440ADB5" w14:textId="77777777" w:rsidR="00CE3E77" w:rsidRPr="00EE2411" w:rsidRDefault="3C6FF5B5" w:rsidP="00401DDB">
            <w:pPr>
              <w:pStyle w:val="PargrafodaLista"/>
              <w:ind w:left="0"/>
              <w:rPr>
                <w:rFonts w:ascii="Times New Roman" w:hAnsi="Times New Roman" w:cs="Times New Roman"/>
                <w:sz w:val="20"/>
                <w:szCs w:val="20"/>
              </w:rPr>
            </w:pPr>
            <w:r w:rsidRPr="50DFDF73">
              <w:rPr>
                <w:rFonts w:ascii="Times New Roman" w:hAnsi="Times New Roman" w:cs="Times New Roman"/>
                <w:sz w:val="20"/>
                <w:szCs w:val="20"/>
              </w:rPr>
              <w:t>CNE/CEB nº 11/2012:  trata da necessidade dos currículos promoverem o desenvolvimento de competências (profissionais), a educação para a vida.</w:t>
            </w:r>
          </w:p>
        </w:tc>
        <w:tc>
          <w:tcPr>
            <w:tcW w:w="5096" w:type="dxa"/>
          </w:tcPr>
          <w:p w14:paraId="4054AB55" w14:textId="77777777" w:rsidR="00CE3E77" w:rsidRPr="00EE2411" w:rsidRDefault="00CE3E77" w:rsidP="00401DDB">
            <w:pPr>
              <w:pStyle w:val="PargrafodaLista"/>
              <w:ind w:left="0"/>
              <w:rPr>
                <w:rFonts w:ascii="Times New Roman" w:hAnsi="Times New Roman" w:cs="Times New Roman"/>
                <w:sz w:val="20"/>
                <w:szCs w:val="20"/>
              </w:rPr>
            </w:pPr>
            <w:r w:rsidRPr="00EE2411">
              <w:rPr>
                <w:rFonts w:ascii="Times New Roman" w:hAnsi="Times New Roman" w:cs="Times New Roman"/>
                <w:sz w:val="20"/>
                <w:szCs w:val="20"/>
              </w:rPr>
              <w:t>A educação para vida poderá propiciar aos trabalhadores o desenvolvimento de conhecimentos, saberes e competências que os habilitem efetivamente para analisar, questionar e entender os fatos do dia a dia com mais propriedade, dotando-os, também, de capacidade investigativa diante da vida, de forma mais criativa e crítica, tornando-os mais aptos para identificar necessidades e oportunidades de melhorias para si, suas famílias e a sociedade na qual vivem e atuam como cidadãos.</w:t>
            </w:r>
          </w:p>
        </w:tc>
      </w:tr>
    </w:tbl>
    <w:p w14:paraId="572F5F82" w14:textId="77777777" w:rsidR="00CE3E77" w:rsidRPr="00595F70" w:rsidRDefault="00CE3E77" w:rsidP="00CE3E77">
      <w:pPr>
        <w:pStyle w:val="Normal0"/>
        <w:tabs>
          <w:tab w:val="right" w:pos="2265"/>
        </w:tabs>
        <w:spacing w:line="360" w:lineRule="auto"/>
        <w:jc w:val="center"/>
      </w:pPr>
      <w:r w:rsidRPr="00595F70">
        <w:t xml:space="preserve">Fonte: </w:t>
      </w:r>
      <w:r>
        <w:t xml:space="preserve">Adaptado </w:t>
      </w:r>
      <w:r w:rsidRPr="00595F70">
        <w:t>Senac (2016a)</w:t>
      </w:r>
    </w:p>
    <w:p w14:paraId="63BC0D7D" w14:textId="77777777" w:rsidR="00CE3E77" w:rsidRDefault="00CE3E77" w:rsidP="00CE3E77">
      <w:pPr>
        <w:pStyle w:val="Normal0"/>
        <w:tabs>
          <w:tab w:val="right" w:pos="2265"/>
        </w:tabs>
        <w:spacing w:line="360" w:lineRule="auto"/>
        <w:ind w:firstLine="567"/>
        <w:jc w:val="both"/>
      </w:pPr>
    </w:p>
    <w:p w14:paraId="4B336D81" w14:textId="642B1471" w:rsidR="00CE3E77" w:rsidRDefault="00CE3E77" w:rsidP="00CE3E77">
      <w:pPr>
        <w:pStyle w:val="Normal0"/>
        <w:tabs>
          <w:tab w:val="right" w:pos="2265"/>
        </w:tabs>
        <w:spacing w:line="360" w:lineRule="auto"/>
        <w:ind w:firstLine="567"/>
        <w:jc w:val="both"/>
      </w:pPr>
      <w:r w:rsidRPr="008668A4">
        <w:t xml:space="preserve">As competências são constituídas por meio dos elementos presentes que são mobilizados em situações de aprendizagem: conhecimentos, atitudes e valores, habilidades. O quadro </w:t>
      </w:r>
      <w:r>
        <w:t>7</w:t>
      </w:r>
      <w:r w:rsidRPr="008668A4">
        <w:t>, a seguir, apresenta uma breve descrição dos insumos necessários para promover a formação de competência.</w:t>
      </w:r>
    </w:p>
    <w:p w14:paraId="31F2F5DB" w14:textId="77777777" w:rsidR="00CE3E77" w:rsidRDefault="00CE3E77" w:rsidP="00CE3E77">
      <w:pPr>
        <w:pStyle w:val="Normal0"/>
        <w:tabs>
          <w:tab w:val="right" w:pos="2265"/>
        </w:tabs>
        <w:spacing w:line="360" w:lineRule="auto"/>
        <w:ind w:firstLine="567"/>
        <w:jc w:val="center"/>
      </w:pPr>
      <w:r w:rsidRPr="008668A4">
        <w:t xml:space="preserve">Quadro </w:t>
      </w:r>
      <w:r>
        <w:t>7</w:t>
      </w:r>
      <w:r w:rsidRPr="008668A4">
        <w:t xml:space="preserve"> - Principais pareceres do Conselho Nacional de Educação</w:t>
      </w:r>
    </w:p>
    <w:tbl>
      <w:tblPr>
        <w:tblStyle w:val="Tabelacomgrade"/>
        <w:tblW w:w="0" w:type="auto"/>
        <w:jc w:val="center"/>
        <w:tblLook w:val="04A0" w:firstRow="1" w:lastRow="0" w:firstColumn="1" w:lastColumn="0" w:noHBand="0" w:noVBand="1"/>
      </w:tblPr>
      <w:tblGrid>
        <w:gridCol w:w="1555"/>
        <w:gridCol w:w="6939"/>
      </w:tblGrid>
      <w:tr w:rsidR="00CE3E77" w:rsidRPr="006A738D" w14:paraId="225146E5" w14:textId="77777777" w:rsidTr="00583EA6">
        <w:trPr>
          <w:jc w:val="center"/>
        </w:trPr>
        <w:tc>
          <w:tcPr>
            <w:tcW w:w="8494" w:type="dxa"/>
            <w:gridSpan w:val="2"/>
          </w:tcPr>
          <w:p w14:paraId="50CEA308" w14:textId="77777777" w:rsidR="00CE3E77" w:rsidRPr="00583EA6" w:rsidRDefault="00CE3E77" w:rsidP="00401DDB">
            <w:pPr>
              <w:jc w:val="center"/>
              <w:rPr>
                <w:rFonts w:ascii="Times New Roman" w:hAnsi="Times New Roman" w:cs="Times New Roman"/>
                <w:b/>
                <w:bCs/>
                <w:sz w:val="20"/>
                <w:szCs w:val="20"/>
              </w:rPr>
            </w:pPr>
            <w:r w:rsidRPr="00583EA6">
              <w:rPr>
                <w:rFonts w:ascii="Times New Roman" w:hAnsi="Times New Roman" w:cs="Times New Roman"/>
                <w:b/>
                <w:bCs/>
                <w:sz w:val="20"/>
                <w:szCs w:val="20"/>
              </w:rPr>
              <w:t>Insumos para formar competências</w:t>
            </w:r>
          </w:p>
        </w:tc>
      </w:tr>
      <w:tr w:rsidR="00CE3E77" w:rsidRPr="006A738D" w14:paraId="53A2EED9" w14:textId="77777777" w:rsidTr="00583EA6">
        <w:trPr>
          <w:jc w:val="center"/>
        </w:trPr>
        <w:tc>
          <w:tcPr>
            <w:tcW w:w="1555" w:type="dxa"/>
          </w:tcPr>
          <w:p w14:paraId="231982A1"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Conhecimentos</w:t>
            </w:r>
          </w:p>
        </w:tc>
        <w:tc>
          <w:tcPr>
            <w:tcW w:w="6939" w:type="dxa"/>
          </w:tcPr>
          <w:p w14:paraId="24B52040"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Base do saber. É tudo aquilo que o aluno precisa conhecer para desempenhar a prática descrita na competência. É composto de conceitos, contextos históricos e princípios técnico-científicos e legais que fundamentam a prática profissional.</w:t>
            </w:r>
          </w:p>
        </w:tc>
      </w:tr>
      <w:tr w:rsidR="00CE3E77" w:rsidRPr="006A738D" w14:paraId="24705C63" w14:textId="77777777" w:rsidTr="00583EA6">
        <w:trPr>
          <w:jc w:val="center"/>
        </w:trPr>
        <w:tc>
          <w:tcPr>
            <w:tcW w:w="1555" w:type="dxa"/>
          </w:tcPr>
          <w:p w14:paraId="2CB1CC21"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Atitudes e valores</w:t>
            </w:r>
          </w:p>
        </w:tc>
        <w:tc>
          <w:tcPr>
            <w:tcW w:w="6939" w:type="dxa"/>
          </w:tcPr>
          <w:p w14:paraId="3BF0EAE6"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Relacionam-se com as percepções e concepções a respeito do mundo, do necessário comprometimento relacional e social dos profissionais com o próprio trabalho. As atitudes e os valores qualificam o fazer profissional, pois orientam a postura que se exige de um profissional ético e cidadão.</w:t>
            </w:r>
          </w:p>
        </w:tc>
      </w:tr>
      <w:tr w:rsidR="00CE3E77" w:rsidRPr="006A738D" w14:paraId="518A5CE7" w14:textId="77777777" w:rsidTr="00583EA6">
        <w:trPr>
          <w:jc w:val="center"/>
        </w:trPr>
        <w:tc>
          <w:tcPr>
            <w:tcW w:w="1555" w:type="dxa"/>
          </w:tcPr>
          <w:p w14:paraId="05950BD9"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Habilidades</w:t>
            </w:r>
          </w:p>
        </w:tc>
        <w:tc>
          <w:tcPr>
            <w:tcW w:w="6939" w:type="dxa"/>
          </w:tcPr>
          <w:p w14:paraId="41F43B0E" w14:textId="77777777" w:rsidR="00CE3E77" w:rsidRPr="00CE3E77" w:rsidRDefault="00CE3E77" w:rsidP="00401DDB">
            <w:pPr>
              <w:rPr>
                <w:rFonts w:ascii="Times New Roman" w:hAnsi="Times New Roman" w:cs="Times New Roman"/>
                <w:sz w:val="20"/>
                <w:szCs w:val="20"/>
              </w:rPr>
            </w:pPr>
            <w:r w:rsidRPr="00CE3E77">
              <w:rPr>
                <w:rFonts w:ascii="Times New Roman" w:hAnsi="Times New Roman" w:cs="Times New Roman"/>
                <w:sz w:val="20"/>
                <w:szCs w:val="20"/>
              </w:rPr>
              <w:t>Referem-se às capacidades necessárias para que o aluno saiba executar determinado fazer profissional, por isso vai muito além de atividades a serem realizadas ou do desempenho de uma simples tarefa.</w:t>
            </w:r>
          </w:p>
        </w:tc>
      </w:tr>
    </w:tbl>
    <w:p w14:paraId="441AFB6F" w14:textId="77777777" w:rsidR="00CE3E77" w:rsidRPr="00595F70" w:rsidRDefault="00CE3E77" w:rsidP="00CE3E77">
      <w:pPr>
        <w:pStyle w:val="Normal0"/>
        <w:tabs>
          <w:tab w:val="right" w:pos="2265"/>
        </w:tabs>
        <w:spacing w:line="360" w:lineRule="auto"/>
        <w:ind w:firstLine="567"/>
        <w:jc w:val="center"/>
      </w:pPr>
      <w:r w:rsidRPr="00595F70">
        <w:t xml:space="preserve">Fonte: </w:t>
      </w:r>
      <w:r>
        <w:t xml:space="preserve">Adaptado de </w:t>
      </w:r>
      <w:r w:rsidRPr="00595F70">
        <w:t>Senac (2016a)</w:t>
      </w:r>
    </w:p>
    <w:p w14:paraId="7CC313DB" w14:textId="77777777" w:rsidR="00583EA6" w:rsidRDefault="00583EA6" w:rsidP="00583EA6">
      <w:pPr>
        <w:jc w:val="both"/>
        <w:rPr>
          <w:rFonts w:ascii="Times New Roman" w:hAnsi="Times New Roman" w:cs="Times New Roman"/>
          <w:sz w:val="24"/>
          <w:szCs w:val="24"/>
        </w:rPr>
      </w:pPr>
      <w:r>
        <w:rPr>
          <w:rFonts w:ascii="Times New Roman" w:hAnsi="Times New Roman" w:cs="Times New Roman"/>
          <w:sz w:val="24"/>
          <w:szCs w:val="24"/>
        </w:rPr>
        <w:t xml:space="preserve"> </w:t>
      </w:r>
    </w:p>
    <w:p w14:paraId="1A73A585" w14:textId="198E2235" w:rsidR="00583EA6" w:rsidRPr="00CB65DA" w:rsidRDefault="00583EA6" w:rsidP="00583EA6">
      <w:pPr>
        <w:spacing w:after="0" w:line="360" w:lineRule="auto"/>
        <w:ind w:firstLine="567"/>
        <w:jc w:val="both"/>
        <w:rPr>
          <w:rFonts w:ascii="Times New Roman" w:hAnsi="Times New Roman" w:cs="Times New Roman"/>
          <w:sz w:val="24"/>
          <w:szCs w:val="24"/>
        </w:rPr>
      </w:pPr>
      <w:r w:rsidRPr="00CB65DA">
        <w:rPr>
          <w:rFonts w:ascii="Times New Roman" w:hAnsi="Times New Roman" w:cs="Times New Roman"/>
          <w:sz w:val="24"/>
          <w:szCs w:val="24"/>
        </w:rPr>
        <w:lastRenderedPageBreak/>
        <w:t>Em relação as características de uma competência, contatam-se algumas peculiaridades:</w:t>
      </w:r>
    </w:p>
    <w:p w14:paraId="61A19C02" w14:textId="77777777" w:rsidR="00583EA6" w:rsidRPr="00CB65DA" w:rsidRDefault="00583EA6" w:rsidP="006632BB">
      <w:pPr>
        <w:pStyle w:val="PargrafodaLista"/>
        <w:numPr>
          <w:ilvl w:val="0"/>
          <w:numId w:val="7"/>
        </w:numPr>
        <w:jc w:val="both"/>
        <w:rPr>
          <w:rFonts w:ascii="Times New Roman" w:hAnsi="Times New Roman" w:cs="Times New Roman"/>
          <w:sz w:val="24"/>
          <w:szCs w:val="24"/>
        </w:rPr>
      </w:pPr>
      <w:r w:rsidRPr="64D089F4">
        <w:rPr>
          <w:rFonts w:ascii="Times New Roman" w:hAnsi="Times New Roman" w:cs="Times New Roman"/>
          <w:sz w:val="24"/>
          <w:szCs w:val="24"/>
        </w:rPr>
        <w:t>É observável: possuem uma ação, ou conjunto de ações que podem ser facilmente observados em situações de aprendizagem e na atividade profissional;</w:t>
      </w:r>
    </w:p>
    <w:p w14:paraId="0FEAD784" w14:textId="77777777" w:rsidR="00583EA6" w:rsidRPr="00CB65DA" w:rsidRDefault="00583EA6" w:rsidP="006632BB">
      <w:pPr>
        <w:pStyle w:val="PargrafodaLista"/>
        <w:numPr>
          <w:ilvl w:val="0"/>
          <w:numId w:val="7"/>
        </w:numPr>
        <w:jc w:val="both"/>
        <w:rPr>
          <w:rFonts w:ascii="Times New Roman" w:hAnsi="Times New Roman" w:cs="Times New Roman"/>
          <w:sz w:val="24"/>
          <w:szCs w:val="24"/>
        </w:rPr>
      </w:pPr>
      <w:r w:rsidRPr="64D089F4">
        <w:rPr>
          <w:rFonts w:ascii="Times New Roman" w:hAnsi="Times New Roman" w:cs="Times New Roman"/>
          <w:sz w:val="24"/>
          <w:szCs w:val="24"/>
        </w:rPr>
        <w:t>Estimula a criatividade: não possui um roteiro de ações pré-estabelecidas, propicia e incentiva o encontro de novas possibilidades para resolução de problemas;</w:t>
      </w:r>
    </w:p>
    <w:p w14:paraId="3F5A8DD0" w14:textId="2496FBAB" w:rsidR="00583EA6" w:rsidRPr="00CB65DA" w:rsidRDefault="00583EA6" w:rsidP="006632BB">
      <w:pPr>
        <w:pStyle w:val="PargrafodaLista"/>
        <w:numPr>
          <w:ilvl w:val="0"/>
          <w:numId w:val="7"/>
        </w:numPr>
        <w:jc w:val="both"/>
        <w:rPr>
          <w:rFonts w:ascii="Times New Roman" w:hAnsi="Times New Roman" w:cs="Times New Roman"/>
          <w:sz w:val="24"/>
          <w:szCs w:val="24"/>
        </w:rPr>
      </w:pPr>
      <w:r w:rsidRPr="64D089F4">
        <w:rPr>
          <w:rFonts w:ascii="Times New Roman" w:hAnsi="Times New Roman" w:cs="Times New Roman"/>
          <w:sz w:val="24"/>
          <w:szCs w:val="24"/>
        </w:rPr>
        <w:t xml:space="preserve">Proporciona o desenvolvimento contínuo: exige o aperfeiçoamento constante dos saberes (conhecimentos, habilidades e atitudes) e, consequentemente, </w:t>
      </w:r>
      <w:r w:rsidR="00162A86" w:rsidRPr="64D089F4">
        <w:rPr>
          <w:rFonts w:ascii="Times New Roman" w:hAnsi="Times New Roman" w:cs="Times New Roman"/>
          <w:sz w:val="24"/>
          <w:szCs w:val="24"/>
        </w:rPr>
        <w:t>acarreta</w:t>
      </w:r>
      <w:r w:rsidRPr="64D089F4">
        <w:rPr>
          <w:rFonts w:ascii="Times New Roman" w:hAnsi="Times New Roman" w:cs="Times New Roman"/>
          <w:sz w:val="24"/>
          <w:szCs w:val="24"/>
        </w:rPr>
        <w:t xml:space="preserve"> </w:t>
      </w:r>
      <w:r w:rsidR="00162A86" w:rsidRPr="64D089F4">
        <w:rPr>
          <w:rFonts w:ascii="Times New Roman" w:hAnsi="Times New Roman" w:cs="Times New Roman"/>
          <w:sz w:val="24"/>
          <w:szCs w:val="24"/>
        </w:rPr>
        <w:t xml:space="preserve">em </w:t>
      </w:r>
      <w:r w:rsidRPr="64D089F4">
        <w:rPr>
          <w:rFonts w:ascii="Times New Roman" w:hAnsi="Times New Roman" w:cs="Times New Roman"/>
          <w:sz w:val="24"/>
          <w:szCs w:val="24"/>
        </w:rPr>
        <w:t>atualizações frequentes sobre a percepção do mundo.</w:t>
      </w:r>
    </w:p>
    <w:p w14:paraId="016C3D2C" w14:textId="59649792" w:rsidR="00583EA6" w:rsidRDefault="00583EA6" w:rsidP="00583EA6">
      <w:pPr>
        <w:pStyle w:val="Normal0"/>
        <w:tabs>
          <w:tab w:val="right" w:pos="2265"/>
        </w:tabs>
        <w:spacing w:line="360" w:lineRule="auto"/>
        <w:ind w:firstLine="567"/>
        <w:jc w:val="both"/>
      </w:pPr>
      <w:bookmarkStart w:id="19" w:name="_Hlk84931722"/>
      <w:r w:rsidRPr="00170FF9">
        <w:t xml:space="preserve">O ato de evidenciar o desenvolvimento de competências é estabelecido por meio dos indicadores presentes no plano de curso. Eles têm como papel principal monitorar e acompanhar o processo formativo, mostrando a performance obtida pelo aluno em relação as expectativas de aprendizagem. O quadro </w:t>
      </w:r>
      <w:r>
        <w:t>8</w:t>
      </w:r>
      <w:r w:rsidRPr="00170FF9">
        <w:t>, a seguir, as características dos indicadores de competências.</w:t>
      </w:r>
    </w:p>
    <w:p w14:paraId="0317A9AA" w14:textId="77777777" w:rsidR="00583EA6" w:rsidRDefault="00583EA6" w:rsidP="00583EA6">
      <w:pPr>
        <w:pStyle w:val="Normal0"/>
        <w:tabs>
          <w:tab w:val="right" w:pos="2265"/>
        </w:tabs>
        <w:spacing w:line="360" w:lineRule="auto"/>
        <w:ind w:firstLine="567"/>
        <w:jc w:val="both"/>
      </w:pPr>
    </w:p>
    <w:bookmarkEnd w:id="19"/>
    <w:p w14:paraId="15A39023" w14:textId="77777777" w:rsidR="00583EA6" w:rsidRDefault="00583EA6" w:rsidP="00583EA6">
      <w:pPr>
        <w:pStyle w:val="Normal0"/>
        <w:tabs>
          <w:tab w:val="right" w:pos="2265"/>
        </w:tabs>
        <w:spacing w:line="360" w:lineRule="auto"/>
        <w:ind w:firstLine="567"/>
        <w:jc w:val="center"/>
      </w:pPr>
      <w:r w:rsidRPr="008668A4">
        <w:t xml:space="preserve">Quadro </w:t>
      </w:r>
      <w:r>
        <w:t>8</w:t>
      </w:r>
      <w:r w:rsidRPr="008668A4">
        <w:t xml:space="preserve"> - </w:t>
      </w:r>
      <w:r w:rsidRPr="00170FF9">
        <w:t>Características dos indicadores de competências</w:t>
      </w:r>
    </w:p>
    <w:tbl>
      <w:tblPr>
        <w:tblStyle w:val="Tabelacomgrade"/>
        <w:tblW w:w="8926" w:type="dxa"/>
        <w:jc w:val="center"/>
        <w:tblLook w:val="04A0" w:firstRow="1" w:lastRow="0" w:firstColumn="1" w:lastColumn="0" w:noHBand="0" w:noVBand="1"/>
      </w:tblPr>
      <w:tblGrid>
        <w:gridCol w:w="8926"/>
      </w:tblGrid>
      <w:tr w:rsidR="00583EA6" w:rsidRPr="00583EA6" w14:paraId="4A2FB8BD" w14:textId="77777777" w:rsidTr="64D089F4">
        <w:trPr>
          <w:jc w:val="center"/>
        </w:trPr>
        <w:tc>
          <w:tcPr>
            <w:tcW w:w="8926" w:type="dxa"/>
          </w:tcPr>
          <w:p w14:paraId="3EDD4869" w14:textId="77777777" w:rsidR="00583EA6" w:rsidRPr="00583EA6" w:rsidRDefault="00583EA6" w:rsidP="00583EA6">
            <w:pPr>
              <w:jc w:val="center"/>
              <w:rPr>
                <w:rFonts w:ascii="Times New Roman" w:hAnsi="Times New Roman" w:cs="Times New Roman"/>
                <w:b/>
                <w:bCs/>
                <w:sz w:val="20"/>
                <w:szCs w:val="20"/>
              </w:rPr>
            </w:pPr>
            <w:bookmarkStart w:id="20" w:name="_Hlk83760096"/>
            <w:r w:rsidRPr="00583EA6">
              <w:rPr>
                <w:rFonts w:ascii="Times New Roman" w:hAnsi="Times New Roman" w:cs="Times New Roman"/>
                <w:b/>
                <w:bCs/>
                <w:sz w:val="20"/>
                <w:szCs w:val="20"/>
              </w:rPr>
              <w:t>Características dos indicadores de competências</w:t>
            </w:r>
            <w:bookmarkEnd w:id="20"/>
          </w:p>
        </w:tc>
      </w:tr>
      <w:tr w:rsidR="00583EA6" w:rsidRPr="00170FF9" w14:paraId="6C659BD9" w14:textId="77777777" w:rsidTr="64D089F4">
        <w:trPr>
          <w:jc w:val="center"/>
        </w:trPr>
        <w:tc>
          <w:tcPr>
            <w:tcW w:w="8926" w:type="dxa"/>
          </w:tcPr>
          <w:p w14:paraId="23CF0746" w14:textId="77777777" w:rsidR="00583EA6" w:rsidRPr="00583EA6" w:rsidRDefault="00583EA6" w:rsidP="006632BB">
            <w:pPr>
              <w:pStyle w:val="PargrafodaLista"/>
              <w:numPr>
                <w:ilvl w:val="0"/>
                <w:numId w:val="8"/>
              </w:numPr>
              <w:rPr>
                <w:rFonts w:ascii="Times New Roman" w:hAnsi="Times New Roman" w:cs="Times New Roman"/>
                <w:sz w:val="20"/>
                <w:szCs w:val="20"/>
              </w:rPr>
            </w:pPr>
            <w:r w:rsidRPr="64D089F4">
              <w:rPr>
                <w:rFonts w:ascii="Times New Roman" w:hAnsi="Times New Roman" w:cs="Times New Roman"/>
                <w:sz w:val="20"/>
                <w:szCs w:val="20"/>
              </w:rPr>
              <w:t>descreve uma ação observável, ou seja, uma ação realizada pelo aluno que evidencia o seu desenvolvimento em relação ao desenvolvimento da competência;</w:t>
            </w:r>
          </w:p>
          <w:p w14:paraId="5856CF63" w14:textId="77777777" w:rsidR="00583EA6" w:rsidRPr="00583EA6" w:rsidRDefault="00583EA6" w:rsidP="006632BB">
            <w:pPr>
              <w:pStyle w:val="PargrafodaLista"/>
              <w:numPr>
                <w:ilvl w:val="0"/>
                <w:numId w:val="8"/>
              </w:numPr>
              <w:rPr>
                <w:rFonts w:ascii="Times New Roman" w:hAnsi="Times New Roman" w:cs="Times New Roman"/>
                <w:sz w:val="20"/>
                <w:szCs w:val="20"/>
              </w:rPr>
            </w:pPr>
            <w:r w:rsidRPr="64D089F4">
              <w:rPr>
                <w:rFonts w:ascii="Times New Roman" w:hAnsi="Times New Roman" w:cs="Times New Roman"/>
                <w:sz w:val="20"/>
                <w:szCs w:val="20"/>
              </w:rPr>
              <w:t>relaciona-se a um ou mais elementos da competência (Conhecimento/Atitudes/Habilidades);</w:t>
            </w:r>
          </w:p>
          <w:p w14:paraId="155EE355" w14:textId="77777777" w:rsidR="00583EA6" w:rsidRPr="00583EA6" w:rsidRDefault="00583EA6" w:rsidP="006632BB">
            <w:pPr>
              <w:pStyle w:val="PargrafodaLista"/>
              <w:numPr>
                <w:ilvl w:val="0"/>
                <w:numId w:val="8"/>
              </w:numPr>
              <w:rPr>
                <w:rFonts w:ascii="Times New Roman" w:hAnsi="Times New Roman" w:cs="Times New Roman"/>
                <w:sz w:val="20"/>
                <w:szCs w:val="20"/>
              </w:rPr>
            </w:pPr>
            <w:r w:rsidRPr="64D089F4">
              <w:rPr>
                <w:rFonts w:ascii="Times New Roman" w:hAnsi="Times New Roman" w:cs="Times New Roman"/>
                <w:sz w:val="20"/>
                <w:szCs w:val="20"/>
              </w:rPr>
              <w:t>é compreensível para todos os envolvidos no processo: alunos e agentes educacionais;</w:t>
            </w:r>
          </w:p>
          <w:p w14:paraId="7443E99A" w14:textId="77777777" w:rsidR="00583EA6" w:rsidRPr="00583EA6" w:rsidRDefault="00583EA6" w:rsidP="006632BB">
            <w:pPr>
              <w:pStyle w:val="PargrafodaLista"/>
              <w:numPr>
                <w:ilvl w:val="0"/>
                <w:numId w:val="8"/>
              </w:numPr>
              <w:rPr>
                <w:rFonts w:ascii="Times New Roman" w:hAnsi="Times New Roman" w:cs="Times New Roman"/>
                <w:sz w:val="20"/>
                <w:szCs w:val="20"/>
              </w:rPr>
            </w:pPr>
            <w:r w:rsidRPr="64D089F4">
              <w:rPr>
                <w:rFonts w:ascii="Times New Roman" w:hAnsi="Times New Roman" w:cs="Times New Roman"/>
                <w:sz w:val="20"/>
                <w:szCs w:val="20"/>
              </w:rPr>
              <w:t>define o parâmetro pelo qual o aluno será avaliado, precisa ser compreensível e compartilhado com os alunos.</w:t>
            </w:r>
          </w:p>
        </w:tc>
      </w:tr>
    </w:tbl>
    <w:p w14:paraId="1118CB0C" w14:textId="77777777" w:rsidR="00583EA6" w:rsidRDefault="00583EA6" w:rsidP="00583EA6">
      <w:pPr>
        <w:pStyle w:val="Normal0"/>
        <w:tabs>
          <w:tab w:val="right" w:pos="2265"/>
        </w:tabs>
        <w:spacing w:line="360" w:lineRule="auto"/>
        <w:ind w:firstLine="567"/>
        <w:jc w:val="center"/>
      </w:pPr>
      <w:r w:rsidRPr="00170FF9">
        <w:t>Fonte: Adaptado de Senac (2016a)</w:t>
      </w:r>
    </w:p>
    <w:p w14:paraId="0FB9877D" w14:textId="77777777" w:rsidR="00583EA6" w:rsidRDefault="00583EA6" w:rsidP="00583EA6">
      <w:pPr>
        <w:pStyle w:val="Normal0"/>
        <w:tabs>
          <w:tab w:val="right" w:pos="2265"/>
        </w:tabs>
        <w:spacing w:line="360" w:lineRule="auto"/>
        <w:ind w:firstLine="567"/>
        <w:jc w:val="both"/>
      </w:pPr>
    </w:p>
    <w:p w14:paraId="38986877" w14:textId="441C60C7" w:rsidR="00583EA6" w:rsidRDefault="00583EA6" w:rsidP="00583EA6">
      <w:pPr>
        <w:pStyle w:val="Normal0"/>
        <w:tabs>
          <w:tab w:val="right" w:pos="2265"/>
        </w:tabs>
        <w:spacing w:line="360" w:lineRule="auto"/>
        <w:ind w:firstLine="567"/>
        <w:jc w:val="both"/>
      </w:pPr>
      <w:r w:rsidRPr="00170FF9">
        <w:t>Para a avaliação do desempenho dos alunos, o docente deve guiar-se pelos indicadores de competência. É importante saber que a avaliação no Senac pretende ir além da simples atribuição de valor a determinada atividade realizada pelo aluno, como costuma ser bastante comum no ensino tradicional. A avaliação deve ser considerada indicativo do avanço do aluno rumo à excelência na execução de seu saber profissional.</w:t>
      </w:r>
      <w:r>
        <w:t xml:space="preserve"> </w:t>
      </w:r>
      <w:r w:rsidRPr="00170FF9">
        <w:t>(SENAC, 2015)</w:t>
      </w:r>
    </w:p>
    <w:p w14:paraId="459DC467" w14:textId="5084752A" w:rsidR="008C6C06" w:rsidRDefault="008C6C06" w:rsidP="00583EA6">
      <w:pPr>
        <w:pStyle w:val="Normal0"/>
        <w:tabs>
          <w:tab w:val="right" w:pos="2265"/>
        </w:tabs>
        <w:spacing w:line="360" w:lineRule="auto"/>
        <w:jc w:val="both"/>
      </w:pPr>
    </w:p>
    <w:p w14:paraId="2D490859" w14:textId="4F4AEE57" w:rsidR="00583EA6" w:rsidRPr="00817C40" w:rsidRDefault="00583EA6" w:rsidP="00583EA6">
      <w:pPr>
        <w:pStyle w:val="Normal0"/>
        <w:tabs>
          <w:tab w:val="right" w:pos="2265"/>
        </w:tabs>
        <w:spacing w:line="360" w:lineRule="auto"/>
        <w:ind w:firstLine="567"/>
        <w:jc w:val="both"/>
        <w:rPr>
          <w:b/>
          <w:bCs/>
        </w:rPr>
      </w:pPr>
      <w:r w:rsidRPr="00817C40">
        <w:rPr>
          <w:b/>
          <w:bCs/>
        </w:rPr>
        <w:t>2.3.</w:t>
      </w:r>
      <w:r>
        <w:rPr>
          <w:b/>
          <w:bCs/>
        </w:rPr>
        <w:t>1</w:t>
      </w:r>
      <w:r w:rsidRPr="00817C40">
        <w:rPr>
          <w:b/>
          <w:bCs/>
        </w:rPr>
        <w:t>.</w:t>
      </w:r>
      <w:r>
        <w:rPr>
          <w:b/>
          <w:bCs/>
        </w:rPr>
        <w:t>5</w:t>
      </w:r>
      <w:r w:rsidRPr="00817C40">
        <w:rPr>
          <w:b/>
          <w:bCs/>
        </w:rPr>
        <w:t xml:space="preserve"> </w:t>
      </w:r>
      <w:r>
        <w:rPr>
          <w:b/>
          <w:bCs/>
        </w:rPr>
        <w:t>O</w:t>
      </w:r>
      <w:r w:rsidRPr="00170FF9">
        <w:rPr>
          <w:b/>
          <w:bCs/>
        </w:rPr>
        <w:t>rganização curricular</w:t>
      </w:r>
    </w:p>
    <w:p w14:paraId="182FF877" w14:textId="77777777" w:rsidR="00B17DB4" w:rsidRDefault="00B17DB4" w:rsidP="00B17DB4">
      <w:pPr>
        <w:pStyle w:val="Normal0"/>
        <w:tabs>
          <w:tab w:val="right" w:pos="2265"/>
        </w:tabs>
        <w:spacing w:line="360" w:lineRule="auto"/>
        <w:ind w:firstLine="567"/>
        <w:jc w:val="both"/>
      </w:pPr>
    </w:p>
    <w:p w14:paraId="73178A95" w14:textId="3377DB97" w:rsidR="00B17DB4" w:rsidRDefault="00B17DB4" w:rsidP="00B17DB4">
      <w:pPr>
        <w:pStyle w:val="Normal0"/>
        <w:tabs>
          <w:tab w:val="right" w:pos="2265"/>
        </w:tabs>
        <w:spacing w:line="360" w:lineRule="auto"/>
        <w:ind w:firstLine="567"/>
        <w:jc w:val="both"/>
      </w:pPr>
      <w:r w:rsidRPr="00170FF9">
        <w:t xml:space="preserve">A configuração curricular dos cursos ofertados pelo Senac, conforme apresenta a figura </w:t>
      </w:r>
      <w:r>
        <w:t>5</w:t>
      </w:r>
      <w:r w:rsidRPr="00170FF9">
        <w:t xml:space="preserve"> abaixo, está voltada para o desenvolvimento de competências. No modelo vigente a Unidade Curricular (UC) é constituída de uma ou mais competências.</w:t>
      </w:r>
    </w:p>
    <w:p w14:paraId="048FAC9F" w14:textId="77777777" w:rsidR="008C6C06" w:rsidRPr="00CF767F" w:rsidRDefault="008C6C06" w:rsidP="00583EA6">
      <w:pPr>
        <w:pStyle w:val="Normal0"/>
        <w:tabs>
          <w:tab w:val="right" w:pos="2265"/>
        </w:tabs>
        <w:spacing w:line="360" w:lineRule="auto"/>
        <w:jc w:val="both"/>
      </w:pPr>
    </w:p>
    <w:p w14:paraId="4EB3AC3D" w14:textId="035BA116" w:rsidR="009E10ED" w:rsidRDefault="009E10ED" w:rsidP="00284B99">
      <w:pPr>
        <w:spacing w:after="0" w:line="360" w:lineRule="auto"/>
        <w:ind w:firstLine="567"/>
        <w:jc w:val="both"/>
        <w:rPr>
          <w:rFonts w:ascii="Times New Roman" w:hAnsi="Times New Roman" w:cs="Times New Roman"/>
          <w:sz w:val="24"/>
          <w:szCs w:val="24"/>
          <w:highlight w:val="yellow"/>
        </w:rPr>
      </w:pPr>
    </w:p>
    <w:p w14:paraId="6D3F70C7" w14:textId="35D66D71" w:rsidR="00B17DB4" w:rsidRDefault="00B17DB4" w:rsidP="00284B99">
      <w:pPr>
        <w:spacing w:after="0" w:line="360" w:lineRule="auto"/>
        <w:ind w:firstLine="567"/>
        <w:jc w:val="both"/>
        <w:rPr>
          <w:rFonts w:ascii="Times New Roman" w:hAnsi="Times New Roman" w:cs="Times New Roman"/>
          <w:sz w:val="24"/>
          <w:szCs w:val="24"/>
          <w:highlight w:val="yellow"/>
        </w:rPr>
      </w:pPr>
    </w:p>
    <w:p w14:paraId="7E31584C" w14:textId="46154A0E" w:rsidR="00B17DB4" w:rsidRDefault="00B17DB4" w:rsidP="00284B99">
      <w:pPr>
        <w:spacing w:after="0" w:line="360" w:lineRule="auto"/>
        <w:ind w:firstLine="567"/>
        <w:jc w:val="both"/>
        <w:rPr>
          <w:rFonts w:ascii="Times New Roman" w:hAnsi="Times New Roman" w:cs="Times New Roman"/>
          <w:sz w:val="24"/>
          <w:szCs w:val="24"/>
          <w:highlight w:val="yellow"/>
        </w:rPr>
      </w:pPr>
    </w:p>
    <w:p w14:paraId="31400809" w14:textId="77777777" w:rsidR="00B17DB4" w:rsidRDefault="00B17DB4" w:rsidP="00B17DB4">
      <w:pPr>
        <w:pStyle w:val="Normal0"/>
        <w:tabs>
          <w:tab w:val="right" w:pos="2265"/>
        </w:tabs>
        <w:spacing w:line="360" w:lineRule="auto"/>
        <w:ind w:firstLine="567"/>
        <w:jc w:val="center"/>
      </w:pPr>
      <w:r>
        <w:lastRenderedPageBreak/>
        <w:t>Figura 5 – Organização curricular</w:t>
      </w:r>
    </w:p>
    <w:p w14:paraId="0080FF8A" w14:textId="77777777" w:rsidR="00B17DB4" w:rsidRDefault="00B17DB4" w:rsidP="00B17DB4">
      <w:pPr>
        <w:pStyle w:val="Normal0"/>
        <w:tabs>
          <w:tab w:val="right" w:pos="2265"/>
        </w:tabs>
        <w:spacing w:line="360" w:lineRule="auto"/>
        <w:ind w:firstLine="567"/>
        <w:jc w:val="center"/>
      </w:pPr>
      <w:r>
        <w:rPr>
          <w:noProof/>
        </w:rPr>
        <w:drawing>
          <wp:inline distT="0" distB="0" distL="0" distR="0" wp14:anchorId="4CE24A18" wp14:editId="4392D4A7">
            <wp:extent cx="3800475" cy="2102038"/>
            <wp:effectExtent l="0" t="0" r="0" b="0"/>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1985" cy="2102873"/>
                    </a:xfrm>
                    <a:prstGeom prst="rect">
                      <a:avLst/>
                    </a:prstGeom>
                    <a:noFill/>
                  </pic:spPr>
                </pic:pic>
              </a:graphicData>
            </a:graphic>
          </wp:inline>
        </w:drawing>
      </w:r>
    </w:p>
    <w:p w14:paraId="39C6CB09" w14:textId="6BAE3250" w:rsidR="00B17DB4" w:rsidRDefault="00B17DB4" w:rsidP="00B17DB4">
      <w:pPr>
        <w:spacing w:after="0" w:line="360" w:lineRule="auto"/>
        <w:ind w:firstLine="567"/>
        <w:jc w:val="center"/>
        <w:rPr>
          <w:rFonts w:ascii="Times New Roman" w:hAnsi="Times New Roman" w:cs="Times New Roman"/>
          <w:sz w:val="24"/>
          <w:szCs w:val="24"/>
        </w:rPr>
      </w:pPr>
      <w:r w:rsidRPr="00B17DB4">
        <w:rPr>
          <w:rFonts w:ascii="Times New Roman" w:hAnsi="Times New Roman" w:cs="Times New Roman"/>
          <w:sz w:val="24"/>
          <w:szCs w:val="24"/>
        </w:rPr>
        <w:t>Fonte: Senac(2016a)</w:t>
      </w:r>
    </w:p>
    <w:p w14:paraId="14CD2312" w14:textId="77777777" w:rsidR="00B17DB4" w:rsidRPr="00B17DB4" w:rsidRDefault="00B17DB4" w:rsidP="00B17DB4">
      <w:pPr>
        <w:spacing w:after="0" w:line="360" w:lineRule="auto"/>
        <w:ind w:firstLine="567"/>
        <w:jc w:val="center"/>
        <w:rPr>
          <w:rFonts w:ascii="Times New Roman" w:hAnsi="Times New Roman" w:cs="Times New Roman"/>
          <w:sz w:val="24"/>
          <w:szCs w:val="24"/>
          <w:highlight w:val="yellow"/>
        </w:rPr>
      </w:pPr>
    </w:p>
    <w:p w14:paraId="22F4CAD3" w14:textId="77777777" w:rsidR="00B17DB4" w:rsidRPr="00170FF9" w:rsidRDefault="00B17DB4" w:rsidP="00B17DB4">
      <w:pPr>
        <w:spacing w:after="0" w:line="360" w:lineRule="auto"/>
        <w:ind w:firstLine="567"/>
        <w:jc w:val="both"/>
        <w:rPr>
          <w:rFonts w:ascii="Times New Roman" w:hAnsi="Times New Roman" w:cs="Times New Roman"/>
          <w:sz w:val="24"/>
          <w:szCs w:val="24"/>
        </w:rPr>
      </w:pPr>
      <w:r w:rsidRPr="00170FF9">
        <w:rPr>
          <w:rFonts w:ascii="Times New Roman" w:hAnsi="Times New Roman" w:cs="Times New Roman"/>
          <w:sz w:val="24"/>
          <w:szCs w:val="24"/>
        </w:rPr>
        <w:t>As competências, por sua vez, podem ser desdobradas em:</w:t>
      </w:r>
    </w:p>
    <w:p w14:paraId="2415C5BD" w14:textId="77777777" w:rsidR="00B17DB4" w:rsidRDefault="00B17DB4" w:rsidP="006632BB">
      <w:pPr>
        <w:pStyle w:val="Normal0"/>
        <w:numPr>
          <w:ilvl w:val="0"/>
          <w:numId w:val="13"/>
        </w:numPr>
        <w:tabs>
          <w:tab w:val="right" w:pos="2265"/>
        </w:tabs>
        <w:spacing w:line="360" w:lineRule="auto"/>
        <w:jc w:val="both"/>
      </w:pPr>
      <w:r>
        <w:t>Elementos:  insumos que deverão ser mobilizados para o desenvolvimento de competência;</w:t>
      </w:r>
    </w:p>
    <w:p w14:paraId="724FA944" w14:textId="77777777" w:rsidR="00B17DB4" w:rsidRPr="00170FF9" w:rsidRDefault="00B17DB4" w:rsidP="006632BB">
      <w:pPr>
        <w:pStyle w:val="Normal0"/>
        <w:numPr>
          <w:ilvl w:val="0"/>
          <w:numId w:val="13"/>
        </w:numPr>
        <w:tabs>
          <w:tab w:val="right" w:pos="2265"/>
        </w:tabs>
        <w:spacing w:line="360" w:lineRule="auto"/>
        <w:jc w:val="both"/>
      </w:pPr>
      <w:r>
        <w:t>Indicadores: evidenciam o desenvolvimento da competência no desempenho do aluno.</w:t>
      </w:r>
    </w:p>
    <w:p w14:paraId="1FA91A64" w14:textId="6DA11776" w:rsidR="00B17DB4" w:rsidRDefault="00B17DB4" w:rsidP="00426D96">
      <w:pPr>
        <w:pStyle w:val="Normal0"/>
        <w:tabs>
          <w:tab w:val="right" w:pos="2265"/>
        </w:tabs>
        <w:spacing w:line="360" w:lineRule="auto"/>
        <w:ind w:firstLine="567"/>
        <w:jc w:val="both"/>
      </w:pPr>
      <w:r w:rsidRPr="00170FF9">
        <w:t xml:space="preserve">O quadro </w:t>
      </w:r>
      <w:r>
        <w:t>9</w:t>
      </w:r>
      <w:r w:rsidRPr="00170FF9">
        <w:t>, abaixo, apresenta um exemplo prático da relação entre competência, elementos e indicadores.</w:t>
      </w:r>
    </w:p>
    <w:p w14:paraId="580DFB62" w14:textId="77777777" w:rsidR="00426D96" w:rsidRPr="00426D96" w:rsidRDefault="00426D96" w:rsidP="00426D96">
      <w:pPr>
        <w:pStyle w:val="Normal0"/>
        <w:tabs>
          <w:tab w:val="right" w:pos="2265"/>
        </w:tabs>
        <w:spacing w:line="360" w:lineRule="auto"/>
        <w:ind w:firstLine="567"/>
        <w:jc w:val="both"/>
      </w:pPr>
    </w:p>
    <w:p w14:paraId="7106C993" w14:textId="77777777" w:rsidR="00B17DB4" w:rsidRPr="00426D96" w:rsidRDefault="00B17DB4" w:rsidP="00B17DB4">
      <w:pPr>
        <w:jc w:val="center"/>
        <w:rPr>
          <w:rFonts w:ascii="Times New Roman" w:hAnsi="Times New Roman" w:cs="Times New Roman"/>
          <w:sz w:val="24"/>
          <w:szCs w:val="24"/>
        </w:rPr>
      </w:pPr>
      <w:r w:rsidRPr="00426D96">
        <w:rPr>
          <w:rFonts w:ascii="Times New Roman" w:hAnsi="Times New Roman" w:cs="Times New Roman"/>
          <w:sz w:val="24"/>
          <w:szCs w:val="24"/>
        </w:rPr>
        <w:t>Quadro 9 – Relação entre competência, elementos e indicadores.</w:t>
      </w:r>
    </w:p>
    <w:tbl>
      <w:tblPr>
        <w:tblStyle w:val="Tabelacomgrade"/>
        <w:tblW w:w="8800" w:type="dxa"/>
        <w:tblLook w:val="04A0" w:firstRow="1" w:lastRow="0" w:firstColumn="1" w:lastColumn="0" w:noHBand="0" w:noVBand="1"/>
      </w:tblPr>
      <w:tblGrid>
        <w:gridCol w:w="1377"/>
        <w:gridCol w:w="1320"/>
        <w:gridCol w:w="6103"/>
      </w:tblGrid>
      <w:tr w:rsidR="00B17DB4" w:rsidRPr="0063590E" w14:paraId="4717EBF2" w14:textId="77777777" w:rsidTr="009071FD">
        <w:tc>
          <w:tcPr>
            <w:tcW w:w="1377" w:type="dxa"/>
            <w:vMerge w:val="restart"/>
          </w:tcPr>
          <w:p w14:paraId="2C700E1B" w14:textId="77777777" w:rsidR="00B17DB4" w:rsidRPr="00426D96" w:rsidRDefault="00B17DB4" w:rsidP="00401DDB">
            <w:pPr>
              <w:jc w:val="center"/>
              <w:rPr>
                <w:rFonts w:ascii="Times New Roman" w:hAnsi="Times New Roman" w:cs="Times New Roman"/>
                <w:b/>
                <w:bCs/>
                <w:sz w:val="20"/>
                <w:szCs w:val="20"/>
              </w:rPr>
            </w:pPr>
            <w:r w:rsidRPr="00426D96">
              <w:rPr>
                <w:rFonts w:ascii="Times New Roman" w:hAnsi="Times New Roman" w:cs="Times New Roman"/>
                <w:b/>
                <w:bCs/>
                <w:sz w:val="20"/>
                <w:szCs w:val="20"/>
              </w:rPr>
              <w:t>Competência</w:t>
            </w:r>
          </w:p>
          <w:p w14:paraId="61D9E578" w14:textId="77777777" w:rsidR="00B17DB4" w:rsidRPr="00426D96" w:rsidRDefault="00B17DB4" w:rsidP="00401DDB">
            <w:pPr>
              <w:jc w:val="center"/>
              <w:rPr>
                <w:rFonts w:ascii="Times New Roman" w:hAnsi="Times New Roman" w:cs="Times New Roman"/>
                <w:sz w:val="20"/>
                <w:szCs w:val="20"/>
              </w:rPr>
            </w:pPr>
          </w:p>
          <w:p w14:paraId="7F450741" w14:textId="77777777" w:rsidR="00B17DB4" w:rsidRPr="00426D96" w:rsidRDefault="00B17DB4" w:rsidP="00401DDB">
            <w:pPr>
              <w:jc w:val="center"/>
              <w:rPr>
                <w:rFonts w:ascii="Times New Roman" w:hAnsi="Times New Roman" w:cs="Times New Roman"/>
                <w:sz w:val="20"/>
                <w:szCs w:val="20"/>
              </w:rPr>
            </w:pPr>
            <w:r w:rsidRPr="00426D96">
              <w:rPr>
                <w:rFonts w:ascii="Times New Roman" w:hAnsi="Times New Roman" w:cs="Times New Roman"/>
                <w:sz w:val="20"/>
                <w:szCs w:val="20"/>
              </w:rPr>
              <w:t>Apoiar as atividades de compra de equipamentos, materiais, produtos e serviços.</w:t>
            </w:r>
          </w:p>
        </w:tc>
        <w:tc>
          <w:tcPr>
            <w:tcW w:w="1320" w:type="dxa"/>
          </w:tcPr>
          <w:p w14:paraId="16344094" w14:textId="77777777" w:rsidR="00B17DB4" w:rsidRPr="00426D96" w:rsidRDefault="00B17DB4" w:rsidP="00401DDB">
            <w:pPr>
              <w:rPr>
                <w:rFonts w:ascii="Times New Roman" w:hAnsi="Times New Roman" w:cs="Times New Roman"/>
                <w:b/>
                <w:bCs/>
                <w:sz w:val="20"/>
                <w:szCs w:val="20"/>
              </w:rPr>
            </w:pPr>
            <w:r w:rsidRPr="00426D96">
              <w:rPr>
                <w:rFonts w:ascii="Times New Roman" w:hAnsi="Times New Roman" w:cs="Times New Roman"/>
                <w:b/>
                <w:bCs/>
                <w:sz w:val="20"/>
                <w:szCs w:val="20"/>
              </w:rPr>
              <w:t>Elementos</w:t>
            </w:r>
          </w:p>
        </w:tc>
        <w:tc>
          <w:tcPr>
            <w:tcW w:w="6103" w:type="dxa"/>
          </w:tcPr>
          <w:p w14:paraId="6D9E19E5"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Tipos de documentos: pedido de compra, nota fiscal, romaneio de carga, ficha de inspeção, ficha de cautela, requisição de materiais. Métodos de ressuprimento: contínuo, periódico e parâmetros de estoques.</w:t>
            </w:r>
          </w:p>
          <w:p w14:paraId="655465DE"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Noções de planejamento de compras: características de consumo de materiais, previsão de demanda e levantamento das necessidades de compra – Lote Econômico de Compras (LEC).</w:t>
            </w:r>
          </w:p>
          <w:p w14:paraId="71D4E344"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Preencher relatórios e documentos.</w:t>
            </w:r>
          </w:p>
          <w:p w14:paraId="0F1F9DF1"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Controlar estoques.</w:t>
            </w:r>
          </w:p>
          <w:p w14:paraId="4AFAF24E"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Sigilo no tratamento das informações.</w:t>
            </w:r>
          </w:p>
          <w:p w14:paraId="182E6651" w14:textId="77777777" w:rsidR="00B17DB4" w:rsidRPr="00426D96" w:rsidRDefault="00B17DB4" w:rsidP="006632BB">
            <w:pPr>
              <w:pStyle w:val="PargrafodaLista"/>
              <w:numPr>
                <w:ilvl w:val="0"/>
                <w:numId w:val="9"/>
              </w:numPr>
              <w:ind w:left="175" w:hanging="142"/>
              <w:rPr>
                <w:rFonts w:ascii="Times New Roman" w:hAnsi="Times New Roman" w:cs="Times New Roman"/>
                <w:sz w:val="20"/>
                <w:szCs w:val="20"/>
              </w:rPr>
            </w:pPr>
            <w:r w:rsidRPr="64D089F4">
              <w:rPr>
                <w:rFonts w:ascii="Times New Roman" w:hAnsi="Times New Roman" w:cs="Times New Roman"/>
                <w:sz w:val="20"/>
                <w:szCs w:val="20"/>
              </w:rPr>
              <w:t>Flexibilidade no relacionamento com fornecedores.</w:t>
            </w:r>
          </w:p>
        </w:tc>
      </w:tr>
      <w:tr w:rsidR="00B17DB4" w:rsidRPr="0063590E" w14:paraId="176E7372" w14:textId="77777777" w:rsidTr="009071FD">
        <w:tc>
          <w:tcPr>
            <w:tcW w:w="1377" w:type="dxa"/>
            <w:vMerge/>
          </w:tcPr>
          <w:p w14:paraId="7BC3776E" w14:textId="77777777" w:rsidR="00B17DB4" w:rsidRPr="00426D96" w:rsidRDefault="00B17DB4" w:rsidP="00401DDB">
            <w:pPr>
              <w:rPr>
                <w:rFonts w:ascii="Times New Roman" w:hAnsi="Times New Roman" w:cs="Times New Roman"/>
                <w:sz w:val="20"/>
                <w:szCs w:val="20"/>
              </w:rPr>
            </w:pPr>
          </w:p>
        </w:tc>
        <w:tc>
          <w:tcPr>
            <w:tcW w:w="1320" w:type="dxa"/>
          </w:tcPr>
          <w:p w14:paraId="14C9B2F8" w14:textId="77777777" w:rsidR="00B17DB4" w:rsidRPr="00426D96" w:rsidRDefault="00B17DB4" w:rsidP="00401DDB">
            <w:pPr>
              <w:rPr>
                <w:rFonts w:ascii="Times New Roman" w:hAnsi="Times New Roman" w:cs="Times New Roman"/>
                <w:b/>
                <w:bCs/>
                <w:sz w:val="20"/>
                <w:szCs w:val="20"/>
              </w:rPr>
            </w:pPr>
            <w:r w:rsidRPr="00426D96">
              <w:rPr>
                <w:rFonts w:ascii="Times New Roman" w:hAnsi="Times New Roman" w:cs="Times New Roman"/>
                <w:b/>
                <w:bCs/>
                <w:sz w:val="20"/>
                <w:szCs w:val="20"/>
              </w:rPr>
              <w:t>Indicadores</w:t>
            </w:r>
          </w:p>
        </w:tc>
        <w:tc>
          <w:tcPr>
            <w:tcW w:w="6103" w:type="dxa"/>
          </w:tcPr>
          <w:p w14:paraId="18E39F40" w14:textId="77777777" w:rsidR="00B17DB4" w:rsidRPr="00426D96" w:rsidRDefault="00B17DB4" w:rsidP="006632BB">
            <w:pPr>
              <w:pStyle w:val="PargrafodaLista"/>
              <w:numPr>
                <w:ilvl w:val="0"/>
                <w:numId w:val="10"/>
              </w:numPr>
              <w:ind w:left="136" w:hanging="136"/>
              <w:rPr>
                <w:rFonts w:ascii="Times New Roman" w:hAnsi="Times New Roman" w:cs="Times New Roman"/>
                <w:sz w:val="20"/>
                <w:szCs w:val="20"/>
              </w:rPr>
            </w:pPr>
            <w:r w:rsidRPr="64D089F4">
              <w:rPr>
                <w:rFonts w:ascii="Times New Roman" w:hAnsi="Times New Roman" w:cs="Times New Roman"/>
                <w:sz w:val="20"/>
                <w:szCs w:val="20"/>
              </w:rPr>
              <w:t>Providencia a reposição de produtos e materiais, conforme demanda, acompanhamento e pedido da área de suprimentos e demais área da organização.</w:t>
            </w:r>
          </w:p>
          <w:p w14:paraId="6F6114D7" w14:textId="77777777" w:rsidR="00B17DB4" w:rsidRPr="00426D96" w:rsidRDefault="00B17DB4" w:rsidP="006632BB">
            <w:pPr>
              <w:pStyle w:val="PargrafodaLista"/>
              <w:numPr>
                <w:ilvl w:val="0"/>
                <w:numId w:val="10"/>
              </w:numPr>
              <w:ind w:left="136" w:hanging="136"/>
              <w:rPr>
                <w:rFonts w:ascii="Times New Roman" w:hAnsi="Times New Roman" w:cs="Times New Roman"/>
                <w:sz w:val="20"/>
                <w:szCs w:val="20"/>
              </w:rPr>
            </w:pPr>
            <w:r w:rsidRPr="64D089F4">
              <w:rPr>
                <w:rFonts w:ascii="Times New Roman" w:hAnsi="Times New Roman" w:cs="Times New Roman"/>
                <w:sz w:val="20"/>
                <w:szCs w:val="20"/>
              </w:rPr>
              <w:t>Apoia pesquisa, seleção e cadastro de produtos e materiais, de acordo com os princípios de relacionamento com fornecedores.</w:t>
            </w:r>
          </w:p>
          <w:p w14:paraId="7A697DF4" w14:textId="77777777" w:rsidR="00B17DB4" w:rsidRPr="00426D96" w:rsidRDefault="00B17DB4" w:rsidP="006632BB">
            <w:pPr>
              <w:pStyle w:val="PargrafodaLista"/>
              <w:numPr>
                <w:ilvl w:val="0"/>
                <w:numId w:val="10"/>
              </w:numPr>
              <w:ind w:left="136" w:hanging="136"/>
              <w:rPr>
                <w:rFonts w:ascii="Times New Roman" w:hAnsi="Times New Roman" w:cs="Times New Roman"/>
                <w:sz w:val="20"/>
                <w:szCs w:val="20"/>
              </w:rPr>
            </w:pPr>
            <w:r w:rsidRPr="64D089F4">
              <w:rPr>
                <w:rFonts w:ascii="Times New Roman" w:hAnsi="Times New Roman" w:cs="Times New Roman"/>
                <w:sz w:val="20"/>
                <w:szCs w:val="20"/>
              </w:rPr>
              <w:t>Controla o fluxo de entrega dos fornecedores, acompanhando o processo dos pedidos e conferência de mercadorias, de acordo com as características dos processos de suprimento da empresa.</w:t>
            </w:r>
          </w:p>
          <w:p w14:paraId="3C11F19A" w14:textId="77777777" w:rsidR="00B17DB4" w:rsidRPr="00426D96" w:rsidRDefault="00B17DB4" w:rsidP="006632BB">
            <w:pPr>
              <w:pStyle w:val="PargrafodaLista"/>
              <w:numPr>
                <w:ilvl w:val="0"/>
                <w:numId w:val="10"/>
              </w:numPr>
              <w:ind w:left="136" w:hanging="136"/>
              <w:rPr>
                <w:rFonts w:ascii="Times New Roman" w:hAnsi="Times New Roman" w:cs="Times New Roman"/>
                <w:sz w:val="20"/>
                <w:szCs w:val="20"/>
              </w:rPr>
            </w:pPr>
            <w:r w:rsidRPr="64D089F4">
              <w:rPr>
                <w:rFonts w:ascii="Times New Roman" w:hAnsi="Times New Roman" w:cs="Times New Roman"/>
                <w:sz w:val="20"/>
                <w:szCs w:val="20"/>
              </w:rPr>
              <w:t>Identifica a necessidade de compra (o quê, quando e quanto), de acordo com o método de ressuprimento adequado à política de estoques da empresa.</w:t>
            </w:r>
          </w:p>
        </w:tc>
      </w:tr>
    </w:tbl>
    <w:p w14:paraId="034F8F5F" w14:textId="77777777" w:rsidR="00B17DB4" w:rsidRDefault="00B17DB4" w:rsidP="00B17DB4">
      <w:pPr>
        <w:pStyle w:val="Normal0"/>
        <w:tabs>
          <w:tab w:val="right" w:pos="2265"/>
        </w:tabs>
        <w:spacing w:line="360" w:lineRule="auto"/>
        <w:ind w:firstLine="567"/>
        <w:jc w:val="center"/>
      </w:pPr>
      <w:r>
        <w:t>Fonte: Senac(2016a)</w:t>
      </w:r>
    </w:p>
    <w:p w14:paraId="2B08A162" w14:textId="17F3801B" w:rsidR="00E000F3" w:rsidRPr="00817C40" w:rsidRDefault="00E000F3" w:rsidP="00E000F3">
      <w:pPr>
        <w:pStyle w:val="Normal0"/>
        <w:tabs>
          <w:tab w:val="right" w:pos="2265"/>
        </w:tabs>
        <w:spacing w:line="360" w:lineRule="auto"/>
        <w:ind w:firstLine="567"/>
        <w:jc w:val="both"/>
        <w:rPr>
          <w:b/>
          <w:bCs/>
        </w:rPr>
      </w:pPr>
      <w:r w:rsidRPr="00817C40">
        <w:rPr>
          <w:b/>
          <w:bCs/>
        </w:rPr>
        <w:lastRenderedPageBreak/>
        <w:t>2.3.</w:t>
      </w:r>
      <w:r>
        <w:rPr>
          <w:b/>
          <w:bCs/>
        </w:rPr>
        <w:t>1</w:t>
      </w:r>
      <w:r w:rsidRPr="00817C40">
        <w:rPr>
          <w:b/>
          <w:bCs/>
        </w:rPr>
        <w:t>.</w:t>
      </w:r>
      <w:r>
        <w:rPr>
          <w:b/>
          <w:bCs/>
        </w:rPr>
        <w:t>6</w:t>
      </w:r>
      <w:r w:rsidRPr="00817C40">
        <w:rPr>
          <w:b/>
          <w:bCs/>
        </w:rPr>
        <w:t xml:space="preserve"> </w:t>
      </w:r>
      <w:r w:rsidRPr="00DA34AC">
        <w:rPr>
          <w:b/>
          <w:bCs/>
        </w:rPr>
        <w:t>Plano coletivo trabalho docente e plano de aula</w:t>
      </w:r>
    </w:p>
    <w:p w14:paraId="213D4B43" w14:textId="477CFE77" w:rsidR="00B17DB4" w:rsidRDefault="00B17DB4" w:rsidP="00284B99">
      <w:pPr>
        <w:spacing w:after="0" w:line="360" w:lineRule="auto"/>
        <w:ind w:firstLine="567"/>
        <w:jc w:val="both"/>
        <w:rPr>
          <w:rFonts w:ascii="Times New Roman" w:hAnsi="Times New Roman" w:cs="Times New Roman"/>
          <w:sz w:val="24"/>
          <w:szCs w:val="24"/>
          <w:highlight w:val="yellow"/>
        </w:rPr>
      </w:pPr>
    </w:p>
    <w:p w14:paraId="0A73E9A8" w14:textId="77777777" w:rsidR="00E000F3" w:rsidRDefault="00E000F3" w:rsidP="00E000F3">
      <w:pPr>
        <w:pStyle w:val="Normal0"/>
        <w:tabs>
          <w:tab w:val="right" w:pos="2265"/>
        </w:tabs>
        <w:spacing w:line="360" w:lineRule="auto"/>
        <w:ind w:firstLine="567"/>
        <w:jc w:val="both"/>
      </w:pPr>
      <w:r>
        <w:t>O planejamento da prática educativa no Senac é materializado nos Planos Coletivos de Trabalho Docente (PCTD) e nos Planos de Aula (SENAC, 2016b).</w:t>
      </w:r>
    </w:p>
    <w:p w14:paraId="1BD781D7" w14:textId="77777777" w:rsidR="00E000F3" w:rsidRDefault="00E000F3" w:rsidP="00E000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Na visão do Senac, o Plano Coletivo de Trabalho Docente:</w:t>
      </w:r>
    </w:p>
    <w:p w14:paraId="359CC43D" w14:textId="77777777" w:rsidR="00E000F3" w:rsidRPr="00C40B03" w:rsidRDefault="00E000F3" w:rsidP="00E000F3">
      <w:pPr>
        <w:spacing w:after="0" w:line="240" w:lineRule="auto"/>
        <w:ind w:left="2268"/>
        <w:jc w:val="both"/>
        <w:rPr>
          <w:rFonts w:ascii="Times New Roman" w:hAnsi="Times New Roman" w:cs="Times New Roman"/>
          <w:sz w:val="20"/>
          <w:szCs w:val="20"/>
        </w:rPr>
      </w:pPr>
      <w:r w:rsidRPr="00EE5D97">
        <w:rPr>
          <w:rFonts w:ascii="Times New Roman" w:hAnsi="Times New Roman" w:cs="Times New Roman"/>
          <w:sz w:val="24"/>
          <w:szCs w:val="24"/>
        </w:rPr>
        <w:br/>
      </w:r>
      <w:r>
        <w:rPr>
          <w:rFonts w:ascii="Times New Roman" w:hAnsi="Times New Roman" w:cs="Times New Roman"/>
          <w:sz w:val="20"/>
          <w:szCs w:val="20"/>
        </w:rPr>
        <w:t>é um plano elaborado por docentes e área técnica com a função de alinhar os objetivos e as estratégias que serão desenvolvidas durante o curso, com destaque para o projeto integrador. Esse documento favorece a coerência e a coesão das ações do curso todo, além de permitir o encadeamento das competências, um exercício de interdisciplinar idade para integralidade da formação (SENAC, 2016b, p. 13).</w:t>
      </w:r>
    </w:p>
    <w:p w14:paraId="5A21154D" w14:textId="77777777" w:rsidR="00E000F3" w:rsidRDefault="00E000F3" w:rsidP="00E000F3">
      <w:pPr>
        <w:spacing w:after="0" w:line="360" w:lineRule="auto"/>
        <w:jc w:val="both"/>
        <w:rPr>
          <w:rFonts w:ascii="Times New Roman" w:hAnsi="Times New Roman" w:cs="Times New Roman"/>
          <w:sz w:val="24"/>
          <w:szCs w:val="24"/>
        </w:rPr>
      </w:pPr>
    </w:p>
    <w:p w14:paraId="423B0D34" w14:textId="77777777" w:rsidR="00E000F3" w:rsidRDefault="00E000F3" w:rsidP="00E000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O PCTD funciona como um norteador das situações de aprendizagem, com objetivo de desenvolver competências (SENAC, 2016b). Sua elaboração, como próprio nome diz, é coletiva, realizada por docentes e acompanhada pelas equipes técnicas.</w:t>
      </w:r>
    </w:p>
    <w:p w14:paraId="6E7662BF" w14:textId="77777777" w:rsidR="00E000F3" w:rsidRDefault="00E000F3" w:rsidP="00E000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construção do PCTD envolve os seguintes passos (SENAC, 2016b, p. 22-27), sempre antes do início de cada turma:</w:t>
      </w:r>
    </w:p>
    <w:p w14:paraId="64EC876D" w14:textId="77777777" w:rsidR="00E000F3" w:rsidRDefault="00E000F3" w:rsidP="006632BB">
      <w:pPr>
        <w:pStyle w:val="Normal0"/>
        <w:numPr>
          <w:ilvl w:val="0"/>
          <w:numId w:val="11"/>
        </w:numPr>
        <w:pBdr>
          <w:top w:val="nil"/>
          <w:left w:val="nil"/>
          <w:bottom w:val="nil"/>
          <w:right w:val="nil"/>
          <w:between w:val="nil"/>
        </w:pBdr>
        <w:tabs>
          <w:tab w:val="left" w:pos="1134"/>
        </w:tabs>
        <w:spacing w:line="360" w:lineRule="auto"/>
        <w:jc w:val="both"/>
      </w:pPr>
      <w:r>
        <w:t>Contextualização, quando os docentes conhecem os materiais produzidos anteriormente sobre curso (O Plano de Curso e o Plano de Orientação para Oferta) e o perfil dos alunos. Além disso, é o momento de interação entre os docentes e compartilhamento e alinhamento de concepções e metodologias;</w:t>
      </w:r>
    </w:p>
    <w:p w14:paraId="61144573" w14:textId="77777777" w:rsidR="00E000F3" w:rsidRDefault="00E000F3" w:rsidP="006632BB">
      <w:pPr>
        <w:pStyle w:val="Normal0"/>
        <w:numPr>
          <w:ilvl w:val="0"/>
          <w:numId w:val="11"/>
        </w:numPr>
        <w:pBdr>
          <w:top w:val="nil"/>
          <w:left w:val="nil"/>
          <w:bottom w:val="nil"/>
          <w:right w:val="nil"/>
          <w:between w:val="nil"/>
        </w:pBdr>
        <w:tabs>
          <w:tab w:val="left" w:pos="1134"/>
        </w:tabs>
        <w:spacing w:line="360" w:lineRule="auto"/>
        <w:jc w:val="both"/>
      </w:pPr>
      <w:r>
        <w:t>Definição do tema gerador, que estabelecerá os objetivos do projeto integrador e promoverá a articulação entre as competências que se quer desenvolver no curso;</w:t>
      </w:r>
    </w:p>
    <w:p w14:paraId="61B93959" w14:textId="77777777" w:rsidR="00E000F3" w:rsidRDefault="00E000F3" w:rsidP="006632BB">
      <w:pPr>
        <w:pStyle w:val="Normal0"/>
        <w:numPr>
          <w:ilvl w:val="0"/>
          <w:numId w:val="11"/>
        </w:numPr>
        <w:pBdr>
          <w:top w:val="nil"/>
          <w:left w:val="nil"/>
          <w:bottom w:val="nil"/>
          <w:right w:val="nil"/>
          <w:between w:val="nil"/>
        </w:pBdr>
        <w:tabs>
          <w:tab w:val="left" w:pos="1134"/>
        </w:tabs>
        <w:spacing w:line="360" w:lineRule="auto"/>
        <w:jc w:val="both"/>
      </w:pPr>
      <w:r>
        <w:t>Insumos das UCs-Competência para o desenvolvimento do Projeto Integrador, momento em que as diversas unidades curriculares do curso são articuladas com as competências necessárias para o desenvolvimento do projeto integrador;</w:t>
      </w:r>
    </w:p>
    <w:p w14:paraId="19D9ECBE" w14:textId="77777777" w:rsidR="00E000F3" w:rsidRDefault="00E000F3" w:rsidP="006632BB">
      <w:pPr>
        <w:pStyle w:val="Normal0"/>
        <w:numPr>
          <w:ilvl w:val="0"/>
          <w:numId w:val="11"/>
        </w:numPr>
        <w:pBdr>
          <w:top w:val="nil"/>
          <w:left w:val="nil"/>
          <w:bottom w:val="nil"/>
          <w:right w:val="nil"/>
          <w:between w:val="nil"/>
        </w:pBdr>
        <w:tabs>
          <w:tab w:val="left" w:pos="1134"/>
        </w:tabs>
        <w:spacing w:line="360" w:lineRule="auto"/>
        <w:jc w:val="both"/>
      </w:pPr>
      <w:r>
        <w:t>Organização do processo de ensino e aprendizagem, em que é definida a articulação e diálogo entre as diversas unidades curricular ares, bem como a definição de possibilidades de abordagens pedagógicas, processos de avaliação e feedback aos alunos;</w:t>
      </w:r>
    </w:p>
    <w:p w14:paraId="3BBC5CE1" w14:textId="77777777" w:rsidR="00E000F3" w:rsidRPr="00E000F3" w:rsidRDefault="00E000F3" w:rsidP="00E000F3">
      <w:pPr>
        <w:spacing w:after="0" w:line="360" w:lineRule="auto"/>
        <w:ind w:firstLine="567"/>
        <w:jc w:val="both"/>
        <w:rPr>
          <w:rFonts w:ascii="Times New Roman" w:hAnsi="Times New Roman" w:cs="Times New Roman"/>
          <w:sz w:val="24"/>
          <w:szCs w:val="24"/>
        </w:rPr>
      </w:pPr>
      <w:r w:rsidRPr="00E000F3">
        <w:rPr>
          <w:rFonts w:ascii="Times New Roman" w:hAnsi="Times New Roman" w:cs="Times New Roman"/>
          <w:sz w:val="24"/>
          <w:szCs w:val="24"/>
        </w:rPr>
        <w:t>O documento é por fim sistematizado e registrado, sem que isso signifique, no entanto, que ele não esteja aberto a replanejamentos e alterações posteriores.</w:t>
      </w:r>
    </w:p>
    <w:p w14:paraId="4444000D" w14:textId="30A303D6" w:rsidR="00E000F3" w:rsidRDefault="00E000F3" w:rsidP="00E000F3">
      <w:pPr>
        <w:spacing w:after="0" w:line="360" w:lineRule="auto"/>
        <w:ind w:firstLine="567"/>
        <w:jc w:val="both"/>
        <w:rPr>
          <w:rFonts w:ascii="Times New Roman" w:hAnsi="Times New Roman" w:cs="Times New Roman"/>
          <w:sz w:val="24"/>
          <w:szCs w:val="24"/>
        </w:rPr>
      </w:pPr>
      <w:r w:rsidRPr="00E000F3">
        <w:rPr>
          <w:rFonts w:ascii="Times New Roman" w:hAnsi="Times New Roman" w:cs="Times New Roman"/>
          <w:sz w:val="24"/>
          <w:szCs w:val="24"/>
        </w:rPr>
        <w:t xml:space="preserve">Após o trabalho coletivo de elaboração do PCTD e do estabelecimento das responsabilidades, cada docente elaborará o seu Plano de Aula, que é o “documento que sistematiza o planejamento da Unidade Curricular realizado pelo docente responsável por ela, </w:t>
      </w:r>
      <w:r w:rsidRPr="00E000F3">
        <w:rPr>
          <w:rFonts w:ascii="Times New Roman" w:hAnsi="Times New Roman" w:cs="Times New Roman"/>
          <w:sz w:val="24"/>
          <w:szCs w:val="24"/>
        </w:rPr>
        <w:lastRenderedPageBreak/>
        <w:t>que tem o propósito de organizar o processo de ensino e aprendizagem, sempre em função da aprendizagem do aluno” (SENAC, 2016b, p. 28).</w:t>
      </w:r>
    </w:p>
    <w:p w14:paraId="7746DD13" w14:textId="77777777" w:rsidR="00E000F3" w:rsidRDefault="00E000F3" w:rsidP="00E000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O plano de aula é o detalhamento das situações de aprendizagem (SENAC, 2016b). Nesse sentido, GIL (2020) afirma que:</w:t>
      </w:r>
    </w:p>
    <w:p w14:paraId="749C198F" w14:textId="77777777" w:rsidR="00E000F3" w:rsidRPr="00C40B03" w:rsidRDefault="00E000F3" w:rsidP="00E000F3">
      <w:pPr>
        <w:spacing w:after="0" w:line="240" w:lineRule="auto"/>
        <w:ind w:left="2268"/>
        <w:jc w:val="both"/>
        <w:rPr>
          <w:rFonts w:ascii="Times New Roman" w:hAnsi="Times New Roman" w:cs="Times New Roman"/>
          <w:sz w:val="20"/>
          <w:szCs w:val="20"/>
        </w:rPr>
      </w:pPr>
      <w:r w:rsidRPr="00EE5D97">
        <w:rPr>
          <w:rFonts w:ascii="Times New Roman" w:hAnsi="Times New Roman" w:cs="Times New Roman"/>
          <w:sz w:val="24"/>
          <w:szCs w:val="24"/>
        </w:rPr>
        <w:br/>
      </w:r>
      <w:r w:rsidRPr="002E3E49">
        <w:rPr>
          <w:rFonts w:ascii="Times New Roman" w:hAnsi="Times New Roman" w:cs="Times New Roman"/>
          <w:sz w:val="20"/>
          <w:szCs w:val="20"/>
        </w:rPr>
        <w:t>O que o professor tem a fazer, nesse caso, é principalmente especificar os conteúdos, cuidando para que cada um de seus tópicos seja desenvolvido mediante a utilização das estratégias e dos recursos mais adequados, com rigorosa previsão do tempo e das atividades que ficarão a cargo dos alunos</w:t>
      </w:r>
      <w:r>
        <w:rPr>
          <w:rFonts w:ascii="Times New Roman" w:hAnsi="Times New Roman" w:cs="Times New Roman"/>
          <w:sz w:val="20"/>
          <w:szCs w:val="20"/>
        </w:rPr>
        <w:t xml:space="preserve"> (GIL, 2020, p. 31).</w:t>
      </w:r>
    </w:p>
    <w:p w14:paraId="238D864D" w14:textId="77777777" w:rsidR="00E000F3" w:rsidRPr="00EE5D97" w:rsidRDefault="00E000F3" w:rsidP="00E000F3">
      <w:pPr>
        <w:spacing w:after="0" w:line="360" w:lineRule="auto"/>
        <w:ind w:firstLine="567"/>
        <w:jc w:val="both"/>
        <w:rPr>
          <w:rFonts w:ascii="Times New Roman" w:hAnsi="Times New Roman" w:cs="Times New Roman"/>
          <w:sz w:val="24"/>
          <w:szCs w:val="24"/>
        </w:rPr>
      </w:pPr>
    </w:p>
    <w:p w14:paraId="0765FB7D" w14:textId="77777777" w:rsidR="00E000F3" w:rsidRDefault="00E000F3" w:rsidP="00E000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Do ponto de vista da estrutura, </w:t>
      </w:r>
      <w:r w:rsidRPr="00D21B24">
        <w:rPr>
          <w:rFonts w:ascii="Times New Roman" w:hAnsi="Times New Roman" w:cs="Times New Roman"/>
          <w:sz w:val="24"/>
          <w:szCs w:val="24"/>
        </w:rPr>
        <w:t>“São elementos conceituais do plano de aula: estrutura didática; temática; objetivo; conteúdo programático; estratégias e recursos didáticos; duração e referências.” (TAKAHASHI; FERNANDES, 2004, p. 115)</w:t>
      </w:r>
      <w:r>
        <w:rPr>
          <w:rFonts w:ascii="Times New Roman" w:hAnsi="Times New Roman" w:cs="Times New Roman"/>
          <w:sz w:val="24"/>
          <w:szCs w:val="24"/>
        </w:rPr>
        <w:t>. O Senac orienta (SENAC, 2016b, p. 30-33) que esses elementos sejam informados no plano de aula pelo docente através da seguinte lista de questionamentos:</w:t>
      </w:r>
    </w:p>
    <w:p w14:paraId="6E6D90C5" w14:textId="77777777" w:rsidR="00E000F3" w:rsidRDefault="00E000F3" w:rsidP="006632BB">
      <w:pPr>
        <w:pStyle w:val="Normal0"/>
        <w:numPr>
          <w:ilvl w:val="0"/>
          <w:numId w:val="12"/>
        </w:numPr>
        <w:pBdr>
          <w:top w:val="nil"/>
          <w:left w:val="nil"/>
          <w:bottom w:val="nil"/>
          <w:right w:val="nil"/>
          <w:between w:val="nil"/>
        </w:pBdr>
        <w:tabs>
          <w:tab w:val="left" w:pos="1134"/>
        </w:tabs>
        <w:spacing w:line="360" w:lineRule="auto"/>
        <w:jc w:val="both"/>
      </w:pPr>
      <w:r>
        <w:t>Para quem? (O perfil do aluno);</w:t>
      </w:r>
    </w:p>
    <w:p w14:paraId="7C57D5C4" w14:textId="77777777" w:rsidR="00E000F3" w:rsidRDefault="00E000F3" w:rsidP="006632BB">
      <w:pPr>
        <w:pStyle w:val="Normal0"/>
        <w:numPr>
          <w:ilvl w:val="0"/>
          <w:numId w:val="12"/>
        </w:numPr>
        <w:pBdr>
          <w:top w:val="nil"/>
          <w:left w:val="nil"/>
          <w:bottom w:val="nil"/>
          <w:right w:val="nil"/>
          <w:between w:val="nil"/>
        </w:pBdr>
        <w:tabs>
          <w:tab w:val="left" w:pos="1134"/>
        </w:tabs>
        <w:spacing w:line="360" w:lineRule="auto"/>
        <w:jc w:val="both"/>
      </w:pPr>
      <w:r>
        <w:t>Por quê? (Identificação da competência a ser desenvolvida pela situação de aprendizagem);</w:t>
      </w:r>
    </w:p>
    <w:p w14:paraId="50B0B850" w14:textId="77777777" w:rsidR="00E000F3" w:rsidRDefault="00E000F3" w:rsidP="006632BB">
      <w:pPr>
        <w:pStyle w:val="Normal0"/>
        <w:numPr>
          <w:ilvl w:val="0"/>
          <w:numId w:val="12"/>
        </w:numPr>
        <w:pBdr>
          <w:top w:val="nil"/>
          <w:left w:val="nil"/>
          <w:bottom w:val="nil"/>
          <w:right w:val="nil"/>
          <w:between w:val="nil"/>
        </w:pBdr>
        <w:tabs>
          <w:tab w:val="left" w:pos="1134"/>
        </w:tabs>
        <w:spacing w:line="360" w:lineRule="auto"/>
        <w:jc w:val="both"/>
      </w:pPr>
      <w:r>
        <w:t>O que? (identificação dos saberes a serem mobilizados na situação de aprendizagem -preferencialmente, deve envolver as três dimensões da competência: conhecimentos, habilidades e atitudes);</w:t>
      </w:r>
    </w:p>
    <w:p w14:paraId="269BB57F" w14:textId="77777777" w:rsidR="00E000F3" w:rsidRDefault="00E000F3" w:rsidP="006632BB">
      <w:pPr>
        <w:pStyle w:val="Normal0"/>
        <w:numPr>
          <w:ilvl w:val="0"/>
          <w:numId w:val="12"/>
        </w:numPr>
        <w:pBdr>
          <w:top w:val="nil"/>
          <w:left w:val="nil"/>
          <w:bottom w:val="nil"/>
          <w:right w:val="nil"/>
          <w:between w:val="nil"/>
        </w:pBdr>
        <w:tabs>
          <w:tab w:val="left" w:pos="1134"/>
        </w:tabs>
        <w:spacing w:line="360" w:lineRule="auto"/>
        <w:jc w:val="both"/>
      </w:pPr>
      <w:r>
        <w:t>Como faremos? (A elaboração de situações de aprendizagem que permitam que o aluno do perfil identificado possa desenvolver a competência determinada como objetivo, mobilizando os conhecimentos, habilidades e atitudes vinculadas a esta competência).</w:t>
      </w:r>
    </w:p>
    <w:p w14:paraId="3E8E9A36" w14:textId="77777777" w:rsidR="00E000F3" w:rsidRDefault="00E000F3" w:rsidP="00E000F3">
      <w:pPr>
        <w:pStyle w:val="Normal0"/>
        <w:pBdr>
          <w:top w:val="nil"/>
          <w:left w:val="nil"/>
          <w:bottom w:val="nil"/>
          <w:right w:val="nil"/>
          <w:between w:val="nil"/>
        </w:pBdr>
        <w:tabs>
          <w:tab w:val="left" w:pos="1134"/>
        </w:tabs>
        <w:spacing w:line="360" w:lineRule="auto"/>
        <w:jc w:val="both"/>
      </w:pPr>
      <w:r>
        <w:tab/>
        <w:t>Finalmente, análise posterior da dinâmica da aula, aferindo o atingimento das expectativas tanto dos alunos quanto dos docentes, servirá como subsídio para um eventual replanejamento do plano de aula (SENAC, 2016b).</w:t>
      </w:r>
    </w:p>
    <w:p w14:paraId="7FBED19F" w14:textId="77777777" w:rsidR="00E000F3" w:rsidRDefault="00E000F3" w:rsidP="00E000F3">
      <w:pPr>
        <w:pStyle w:val="Normal0"/>
        <w:pBdr>
          <w:top w:val="nil"/>
          <w:left w:val="nil"/>
          <w:bottom w:val="nil"/>
          <w:right w:val="nil"/>
          <w:between w:val="nil"/>
        </w:pBdr>
        <w:tabs>
          <w:tab w:val="left" w:pos="1134"/>
        </w:tabs>
        <w:spacing w:line="360" w:lineRule="auto"/>
        <w:jc w:val="both"/>
      </w:pPr>
      <w:r>
        <w:tab/>
        <w:t>Deve-se ressaltar aqui que, diferentemente do PCTD, o plano de aula é de elaboração individual do docente. Literatura recente, no entanto, vem demonstrando as vantagens do planejamento colaborativo mesmo no nível do Plano de Aula:</w:t>
      </w:r>
    </w:p>
    <w:p w14:paraId="567CAFF4" w14:textId="77777777" w:rsidR="00E000F3" w:rsidRPr="009071FD" w:rsidRDefault="00E000F3" w:rsidP="64D089F4">
      <w:pPr>
        <w:spacing w:line="240" w:lineRule="auto"/>
        <w:ind w:left="2268"/>
        <w:jc w:val="both"/>
        <w:rPr>
          <w:rFonts w:ascii="Times New Roman" w:eastAsia="Times New Roman" w:hAnsi="Times New Roman" w:cs="Times New Roman"/>
          <w:sz w:val="20"/>
          <w:szCs w:val="20"/>
        </w:rPr>
      </w:pPr>
      <w:r>
        <w:br/>
      </w:r>
      <w:r w:rsidRPr="009071FD">
        <w:rPr>
          <w:rFonts w:ascii="Times New Roman" w:eastAsia="Times New Roman" w:hAnsi="Times New Roman" w:cs="Times New Roman"/>
          <w:sz w:val="20"/>
          <w:szCs w:val="20"/>
        </w:rPr>
        <w:t>O planejamento colaborativo entre professores permite que os planos de aula sejam elaborados de forma criativa e eficiente para garantir que o aluno desenvolva as habilidades esperadas e atribui funções sociais para os conteúdos de sala de aula. (SILVA; VIANA, 2021, sem informação de página).</w:t>
      </w:r>
    </w:p>
    <w:p w14:paraId="087712C3" w14:textId="77777777" w:rsidR="00E000F3" w:rsidRDefault="00E000F3" w:rsidP="00E000F3">
      <w:pPr>
        <w:spacing w:after="0" w:line="360" w:lineRule="auto"/>
        <w:ind w:firstLine="567"/>
        <w:jc w:val="both"/>
        <w:rPr>
          <w:rFonts w:ascii="Times New Roman" w:hAnsi="Times New Roman" w:cs="Times New Roman"/>
          <w:sz w:val="24"/>
          <w:szCs w:val="24"/>
        </w:rPr>
      </w:pPr>
      <w:r>
        <w:rPr>
          <w:b/>
          <w:bCs/>
        </w:rPr>
        <w:lastRenderedPageBreak/>
        <w:tab/>
      </w:r>
      <w:r w:rsidRPr="00F429FA">
        <w:rPr>
          <w:rFonts w:ascii="Times New Roman" w:hAnsi="Times New Roman" w:cs="Times New Roman"/>
          <w:sz w:val="24"/>
          <w:szCs w:val="24"/>
        </w:rPr>
        <w:t>Um bom Plano de Aula precisa ser coeso e coerente e garantir a continuidade e complementaridade entre as situações de aprendizagem, visando o objetivo final que é o alcance da competência traçada como meta. (SENAC, 2016</w:t>
      </w:r>
      <w:r>
        <w:rPr>
          <w:rFonts w:ascii="Times New Roman" w:hAnsi="Times New Roman" w:cs="Times New Roman"/>
          <w:sz w:val="24"/>
          <w:szCs w:val="24"/>
        </w:rPr>
        <w:t>b</w:t>
      </w:r>
      <w:r w:rsidRPr="00F429FA">
        <w:rPr>
          <w:rFonts w:ascii="Times New Roman" w:hAnsi="Times New Roman" w:cs="Times New Roman"/>
          <w:sz w:val="24"/>
          <w:szCs w:val="24"/>
        </w:rPr>
        <w:t>, p. 31).</w:t>
      </w:r>
    </w:p>
    <w:p w14:paraId="64B3E3F5" w14:textId="77777777" w:rsidR="00E000F3" w:rsidRPr="003F6D33" w:rsidRDefault="00E000F3" w:rsidP="00E000F3">
      <w:pPr>
        <w:spacing w:after="0" w:line="360" w:lineRule="auto"/>
        <w:ind w:firstLine="567"/>
        <w:jc w:val="both"/>
        <w:rPr>
          <w:rFonts w:ascii="Times New Roman" w:hAnsi="Times New Roman" w:cs="Times New Roman"/>
          <w:sz w:val="24"/>
          <w:szCs w:val="24"/>
        </w:rPr>
      </w:pPr>
      <w:r w:rsidRPr="008A43BC">
        <w:rPr>
          <w:rFonts w:ascii="Times New Roman" w:hAnsi="Times New Roman" w:cs="Times New Roman"/>
          <w:sz w:val="24"/>
          <w:szCs w:val="24"/>
        </w:rPr>
        <w:t>Andrade</w:t>
      </w:r>
      <w:r w:rsidRPr="003F6D33">
        <w:rPr>
          <w:rFonts w:ascii="Times New Roman" w:hAnsi="Times New Roman" w:cs="Times New Roman"/>
          <w:sz w:val="24"/>
          <w:szCs w:val="24"/>
        </w:rPr>
        <w:t xml:space="preserve"> (2015, p.8) define situação de aprendizagem como:</w:t>
      </w:r>
    </w:p>
    <w:p w14:paraId="643D110F" w14:textId="77777777" w:rsidR="00E000F3" w:rsidRDefault="00E000F3" w:rsidP="00E000F3">
      <w:pPr>
        <w:pStyle w:val="Normal0"/>
        <w:pBdr>
          <w:top w:val="nil"/>
          <w:left w:val="nil"/>
          <w:bottom w:val="nil"/>
          <w:right w:val="nil"/>
          <w:between w:val="nil"/>
        </w:pBdr>
        <w:tabs>
          <w:tab w:val="left" w:pos="1134"/>
        </w:tabs>
        <w:ind w:left="2832"/>
        <w:jc w:val="both"/>
      </w:pPr>
      <w:r>
        <w:rPr>
          <w:sz w:val="20"/>
          <w:szCs w:val="20"/>
        </w:rPr>
        <w:t>...</w:t>
      </w:r>
      <w:r w:rsidRPr="00396984">
        <w:rPr>
          <w:sz w:val="20"/>
          <w:szCs w:val="20"/>
        </w:rPr>
        <w:t xml:space="preserve"> </w:t>
      </w:r>
      <w:r>
        <w:rPr>
          <w:sz w:val="20"/>
          <w:szCs w:val="20"/>
        </w:rPr>
        <w:t>estratégias utilizadas para melhorar a aprendizagem do aluno na mediação dos conhecimentos mediados também pelas atividades práticas. Elas são aplicáveis a qualquer segmento de ensino desde a Educação Infantil ao Ensino Superior.</w:t>
      </w:r>
    </w:p>
    <w:p w14:paraId="15C44B3D" w14:textId="77777777" w:rsidR="00E000F3" w:rsidRDefault="00E000F3" w:rsidP="00E000F3">
      <w:pPr>
        <w:pStyle w:val="Normal0"/>
        <w:pBdr>
          <w:top w:val="nil"/>
          <w:left w:val="nil"/>
          <w:bottom w:val="nil"/>
          <w:right w:val="nil"/>
          <w:between w:val="nil"/>
        </w:pBdr>
        <w:tabs>
          <w:tab w:val="left" w:pos="1134"/>
        </w:tabs>
        <w:spacing w:line="360" w:lineRule="auto"/>
        <w:jc w:val="both"/>
      </w:pPr>
    </w:p>
    <w:p w14:paraId="26870E05" w14:textId="10662505" w:rsidR="00E000F3" w:rsidRDefault="00E000F3" w:rsidP="00E000F3">
      <w:pPr>
        <w:spacing w:after="0" w:line="360" w:lineRule="auto"/>
        <w:ind w:firstLine="567"/>
        <w:jc w:val="both"/>
        <w:rPr>
          <w:rFonts w:ascii="Times New Roman" w:hAnsi="Times New Roman" w:cs="Times New Roman"/>
          <w:sz w:val="24"/>
          <w:szCs w:val="24"/>
        </w:rPr>
      </w:pPr>
      <w:r>
        <w:tab/>
      </w:r>
      <w:r w:rsidRPr="00F429FA">
        <w:rPr>
          <w:rFonts w:ascii="Times New Roman" w:hAnsi="Times New Roman" w:cs="Times New Roman"/>
          <w:sz w:val="24"/>
          <w:szCs w:val="24"/>
        </w:rPr>
        <w:t>A situação de aprendizagem, por sua vez, deve englobar os itens que compõem a competência (conhecimento, habilidades e atitudes), com o objetivo de contribuir para a formação do indivíduo. Por fim serão elencados os indicadores de competência que podem ser atrelados a situação de aprendizagem</w:t>
      </w:r>
      <w:r>
        <w:rPr>
          <w:rFonts w:ascii="Times New Roman" w:hAnsi="Times New Roman" w:cs="Times New Roman"/>
          <w:sz w:val="24"/>
          <w:szCs w:val="24"/>
        </w:rPr>
        <w:t>, a figura 6 a seguir, exemplifica a relação entre os atores que constituem a situação de aprendizagem.</w:t>
      </w:r>
    </w:p>
    <w:p w14:paraId="39A6DAA1" w14:textId="77777777" w:rsidR="00C35BFC" w:rsidRDefault="00C35BFC" w:rsidP="00E000F3">
      <w:pPr>
        <w:spacing w:after="0" w:line="360" w:lineRule="auto"/>
        <w:ind w:firstLine="567"/>
        <w:jc w:val="both"/>
        <w:rPr>
          <w:rFonts w:ascii="Times New Roman" w:hAnsi="Times New Roman" w:cs="Times New Roman"/>
          <w:sz w:val="24"/>
          <w:szCs w:val="24"/>
        </w:rPr>
      </w:pPr>
    </w:p>
    <w:p w14:paraId="487036FA" w14:textId="77777777" w:rsidR="00C35BFC" w:rsidRDefault="00C35BFC" w:rsidP="00C35BFC">
      <w:pPr>
        <w:pStyle w:val="Normal0"/>
        <w:tabs>
          <w:tab w:val="right" w:pos="2265"/>
        </w:tabs>
        <w:spacing w:line="360" w:lineRule="auto"/>
        <w:ind w:firstLine="567"/>
        <w:jc w:val="center"/>
      </w:pPr>
      <w:r>
        <w:t>Figura 6 – R</w:t>
      </w:r>
      <w:r w:rsidRPr="002D6530">
        <w:t>elação entre os atores que constituem a situação de aprendizagem</w:t>
      </w:r>
    </w:p>
    <w:p w14:paraId="13F9FF72" w14:textId="77777777" w:rsidR="00C35BFC" w:rsidRPr="00F429FA" w:rsidRDefault="00C35BFC" w:rsidP="00C35BFC">
      <w:pPr>
        <w:spacing w:after="0" w:line="360" w:lineRule="auto"/>
        <w:ind w:firstLine="567"/>
        <w:jc w:val="both"/>
        <w:rPr>
          <w:rFonts w:ascii="Times New Roman" w:hAnsi="Times New Roman" w:cs="Times New Roman"/>
          <w:sz w:val="24"/>
          <w:szCs w:val="24"/>
        </w:rPr>
      </w:pPr>
      <w:r>
        <w:rPr>
          <w:noProof/>
        </w:rPr>
        <w:drawing>
          <wp:inline distT="0" distB="0" distL="0" distR="0" wp14:anchorId="64F75C12" wp14:editId="00941A66">
            <wp:extent cx="5200650" cy="2556465"/>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25"/>
                    <a:stretch>
                      <a:fillRect/>
                    </a:stretch>
                  </pic:blipFill>
                  <pic:spPr>
                    <a:xfrm>
                      <a:off x="0" y="0"/>
                      <a:ext cx="5208250" cy="2560201"/>
                    </a:xfrm>
                    <a:prstGeom prst="rect">
                      <a:avLst/>
                    </a:prstGeom>
                  </pic:spPr>
                </pic:pic>
              </a:graphicData>
            </a:graphic>
          </wp:inline>
        </w:drawing>
      </w:r>
    </w:p>
    <w:p w14:paraId="78C97E18" w14:textId="77777777" w:rsidR="00C35BFC" w:rsidRDefault="00C35BFC" w:rsidP="00C35BFC">
      <w:pPr>
        <w:pStyle w:val="Normal0"/>
        <w:tabs>
          <w:tab w:val="right" w:pos="2265"/>
        </w:tabs>
        <w:spacing w:line="360" w:lineRule="auto"/>
        <w:ind w:firstLine="567"/>
        <w:jc w:val="center"/>
      </w:pPr>
      <w:r>
        <w:t>Fonte: Senac(2016b)</w:t>
      </w:r>
    </w:p>
    <w:p w14:paraId="78D6E31C" w14:textId="77777777" w:rsidR="00E000F3" w:rsidRPr="00E000F3" w:rsidRDefault="00E000F3" w:rsidP="00E000F3">
      <w:pPr>
        <w:spacing w:after="0" w:line="360" w:lineRule="auto"/>
        <w:ind w:firstLine="567"/>
        <w:jc w:val="both"/>
        <w:rPr>
          <w:rFonts w:ascii="Times New Roman" w:hAnsi="Times New Roman" w:cs="Times New Roman"/>
          <w:sz w:val="24"/>
          <w:szCs w:val="24"/>
        </w:rPr>
      </w:pPr>
    </w:p>
    <w:p w14:paraId="2A89F5AE" w14:textId="77777777" w:rsidR="00B9198F" w:rsidRDefault="00B9198F" w:rsidP="00B9198F">
      <w:pPr>
        <w:spacing w:after="0" w:line="360" w:lineRule="auto"/>
        <w:ind w:firstLine="567"/>
        <w:jc w:val="both"/>
      </w:pPr>
      <w:r w:rsidRPr="00B9198F">
        <w:rPr>
          <w:rFonts w:ascii="Times New Roman" w:hAnsi="Times New Roman" w:cs="Times New Roman"/>
          <w:sz w:val="24"/>
          <w:szCs w:val="24"/>
        </w:rPr>
        <w:t>O plano de aula, portanto, é o documento desenvolvido pelo docente que sintetiza as situações de aprendizagem que serão utilizadas para o desenvolvimento de competências. O quadro 10, abaixo, demonstra um modelo documento proposto pelos manuais da instituição.</w:t>
      </w:r>
    </w:p>
    <w:p w14:paraId="213AECC1" w14:textId="6C997390" w:rsidR="00B17DB4" w:rsidRPr="00E000F3" w:rsidRDefault="00B17DB4" w:rsidP="00284B99">
      <w:pPr>
        <w:spacing w:after="0" w:line="360" w:lineRule="auto"/>
        <w:ind w:firstLine="567"/>
        <w:jc w:val="both"/>
        <w:rPr>
          <w:rFonts w:ascii="Times New Roman" w:hAnsi="Times New Roman" w:cs="Times New Roman"/>
          <w:sz w:val="24"/>
          <w:szCs w:val="24"/>
        </w:rPr>
      </w:pPr>
    </w:p>
    <w:p w14:paraId="55F35824" w14:textId="73894E97" w:rsidR="00B17DB4" w:rsidRDefault="00B17DB4" w:rsidP="00284B99">
      <w:pPr>
        <w:spacing w:after="0" w:line="360" w:lineRule="auto"/>
        <w:ind w:firstLine="567"/>
        <w:jc w:val="both"/>
        <w:rPr>
          <w:rFonts w:ascii="Times New Roman" w:hAnsi="Times New Roman" w:cs="Times New Roman"/>
          <w:sz w:val="24"/>
          <w:szCs w:val="24"/>
          <w:highlight w:val="yellow"/>
        </w:rPr>
      </w:pPr>
    </w:p>
    <w:p w14:paraId="7598FE2C" w14:textId="095BDFFD" w:rsidR="00B17DB4" w:rsidRDefault="00B17DB4" w:rsidP="00284B99">
      <w:pPr>
        <w:spacing w:after="0" w:line="360" w:lineRule="auto"/>
        <w:ind w:firstLine="567"/>
        <w:jc w:val="both"/>
        <w:rPr>
          <w:rFonts w:ascii="Times New Roman" w:hAnsi="Times New Roman" w:cs="Times New Roman"/>
          <w:sz w:val="24"/>
          <w:szCs w:val="24"/>
          <w:highlight w:val="yellow"/>
        </w:rPr>
      </w:pPr>
    </w:p>
    <w:p w14:paraId="24ACA615" w14:textId="0E6C3DD0" w:rsidR="00B17DB4" w:rsidRDefault="00B17DB4" w:rsidP="00284B99">
      <w:pPr>
        <w:spacing w:after="0" w:line="360" w:lineRule="auto"/>
        <w:ind w:firstLine="567"/>
        <w:jc w:val="both"/>
        <w:rPr>
          <w:rFonts w:ascii="Times New Roman" w:hAnsi="Times New Roman" w:cs="Times New Roman"/>
          <w:sz w:val="24"/>
          <w:szCs w:val="24"/>
          <w:highlight w:val="yellow"/>
        </w:rPr>
      </w:pPr>
    </w:p>
    <w:p w14:paraId="43970253" w14:textId="77777777" w:rsidR="00B9198F" w:rsidRDefault="00B9198F" w:rsidP="00B9198F">
      <w:pPr>
        <w:pStyle w:val="Normal0"/>
        <w:pBdr>
          <w:top w:val="nil"/>
          <w:left w:val="nil"/>
          <w:bottom w:val="nil"/>
          <w:right w:val="nil"/>
          <w:between w:val="nil"/>
        </w:pBdr>
        <w:tabs>
          <w:tab w:val="left" w:pos="1134"/>
        </w:tabs>
        <w:spacing w:line="360" w:lineRule="auto"/>
        <w:jc w:val="center"/>
      </w:pPr>
      <w:r w:rsidRPr="002D6530">
        <w:lastRenderedPageBreak/>
        <w:t xml:space="preserve">Quadro </w:t>
      </w:r>
      <w:r>
        <w:t>10</w:t>
      </w:r>
      <w:r w:rsidRPr="002D6530">
        <w:t xml:space="preserve"> – Relação entre competência, elementos e indicadores.</w:t>
      </w:r>
    </w:p>
    <w:tbl>
      <w:tblPr>
        <w:tblStyle w:val="Tabelacomgrade"/>
        <w:tblW w:w="0" w:type="auto"/>
        <w:tblLook w:val="04A0" w:firstRow="1" w:lastRow="0" w:firstColumn="1" w:lastColumn="0" w:noHBand="0" w:noVBand="1"/>
      </w:tblPr>
      <w:tblGrid>
        <w:gridCol w:w="1980"/>
        <w:gridCol w:w="7081"/>
      </w:tblGrid>
      <w:tr w:rsidR="00B9198F" w:rsidRPr="009761B8" w14:paraId="5C5C4DBA" w14:textId="77777777" w:rsidTr="00B9198F">
        <w:tc>
          <w:tcPr>
            <w:tcW w:w="1980" w:type="dxa"/>
          </w:tcPr>
          <w:p w14:paraId="134107D1" w14:textId="77777777" w:rsidR="00B9198F" w:rsidRPr="001C3C3D" w:rsidRDefault="00B9198F" w:rsidP="00B9198F">
            <w:pPr>
              <w:pStyle w:val="Normal0"/>
              <w:tabs>
                <w:tab w:val="left" w:pos="1134"/>
              </w:tabs>
              <w:rPr>
                <w:b/>
                <w:bCs/>
                <w:sz w:val="20"/>
                <w:szCs w:val="20"/>
              </w:rPr>
            </w:pPr>
            <w:r w:rsidRPr="001C3C3D">
              <w:rPr>
                <w:b/>
                <w:bCs/>
                <w:sz w:val="20"/>
                <w:szCs w:val="20"/>
              </w:rPr>
              <w:t>Item do Plano de Aula</w:t>
            </w:r>
          </w:p>
        </w:tc>
        <w:tc>
          <w:tcPr>
            <w:tcW w:w="7081" w:type="dxa"/>
          </w:tcPr>
          <w:p w14:paraId="40D5925A" w14:textId="77777777" w:rsidR="00B9198F" w:rsidRPr="001C3C3D" w:rsidRDefault="00B9198F" w:rsidP="00B9198F">
            <w:pPr>
              <w:pStyle w:val="Normal0"/>
              <w:tabs>
                <w:tab w:val="left" w:pos="1134"/>
              </w:tabs>
              <w:rPr>
                <w:b/>
                <w:bCs/>
                <w:sz w:val="20"/>
                <w:szCs w:val="20"/>
              </w:rPr>
            </w:pPr>
            <w:r w:rsidRPr="001C3C3D">
              <w:rPr>
                <w:b/>
                <w:bCs/>
                <w:sz w:val="20"/>
                <w:szCs w:val="20"/>
              </w:rPr>
              <w:t>Descrição / Exemplo</w:t>
            </w:r>
          </w:p>
        </w:tc>
      </w:tr>
      <w:tr w:rsidR="00B9198F" w:rsidRPr="009761B8" w14:paraId="608313ED" w14:textId="77777777" w:rsidTr="00B9198F">
        <w:tc>
          <w:tcPr>
            <w:tcW w:w="1980" w:type="dxa"/>
          </w:tcPr>
          <w:p w14:paraId="5C1EB9E7" w14:textId="677E2925" w:rsidR="00B9198F" w:rsidRPr="003030FD" w:rsidRDefault="003030FD" w:rsidP="00B9198F">
            <w:pPr>
              <w:pStyle w:val="Normal0"/>
              <w:tabs>
                <w:tab w:val="left" w:pos="1134"/>
              </w:tabs>
              <w:rPr>
                <w:sz w:val="20"/>
                <w:szCs w:val="20"/>
              </w:rPr>
            </w:pPr>
            <w:r w:rsidRPr="003030FD">
              <w:rPr>
                <w:sz w:val="20"/>
                <w:szCs w:val="20"/>
              </w:rPr>
              <w:t>Competência</w:t>
            </w:r>
          </w:p>
        </w:tc>
        <w:tc>
          <w:tcPr>
            <w:tcW w:w="7081" w:type="dxa"/>
          </w:tcPr>
          <w:p w14:paraId="107E8363" w14:textId="5163A3D7" w:rsidR="00B9198F" w:rsidRPr="009761B8" w:rsidRDefault="00B9198F" w:rsidP="003030FD">
            <w:pPr>
              <w:pStyle w:val="Normal0"/>
              <w:tabs>
                <w:tab w:val="left" w:pos="1134"/>
              </w:tabs>
              <w:jc w:val="both"/>
              <w:rPr>
                <w:sz w:val="20"/>
                <w:szCs w:val="20"/>
              </w:rPr>
            </w:pPr>
            <w:r w:rsidRPr="009761B8">
              <w:rPr>
                <w:sz w:val="20"/>
                <w:szCs w:val="20"/>
              </w:rPr>
              <w:t>A Competência é o ponto de partida para a elaboração das situações de aprendizagem.</w:t>
            </w:r>
            <w:r>
              <w:rPr>
                <w:sz w:val="20"/>
                <w:szCs w:val="20"/>
              </w:rPr>
              <w:t xml:space="preserve"> </w:t>
            </w:r>
            <w:r w:rsidRPr="009761B8">
              <w:rPr>
                <w:sz w:val="20"/>
                <w:szCs w:val="20"/>
              </w:rPr>
              <w:t>Transcrever a competência do Plano de Curso.</w:t>
            </w:r>
            <w:r w:rsidR="003030FD">
              <w:rPr>
                <w:sz w:val="20"/>
                <w:szCs w:val="20"/>
              </w:rPr>
              <w:t xml:space="preserve"> </w:t>
            </w:r>
            <w:r w:rsidRPr="009761B8">
              <w:rPr>
                <w:b/>
                <w:bCs/>
                <w:sz w:val="20"/>
                <w:szCs w:val="20"/>
              </w:rPr>
              <w:t>Exemplo:</w:t>
            </w:r>
            <w:r>
              <w:rPr>
                <w:sz w:val="20"/>
                <w:szCs w:val="20"/>
              </w:rPr>
              <w:t xml:space="preserve"> U</w:t>
            </w:r>
            <w:r w:rsidRPr="009761B8">
              <w:rPr>
                <w:sz w:val="20"/>
                <w:szCs w:val="20"/>
              </w:rPr>
              <w:t>C5</w:t>
            </w:r>
            <w:r>
              <w:rPr>
                <w:sz w:val="20"/>
                <w:szCs w:val="20"/>
              </w:rPr>
              <w:t xml:space="preserve"> -</w:t>
            </w:r>
            <w:r w:rsidRPr="009761B8">
              <w:rPr>
                <w:sz w:val="20"/>
                <w:szCs w:val="20"/>
              </w:rPr>
              <w:t xml:space="preserve"> Preparar e apresentar produções da culinária</w:t>
            </w:r>
          </w:p>
        </w:tc>
      </w:tr>
      <w:tr w:rsidR="00B9198F" w:rsidRPr="009761B8" w14:paraId="3922C355" w14:textId="77777777" w:rsidTr="00B9198F">
        <w:tc>
          <w:tcPr>
            <w:tcW w:w="1980" w:type="dxa"/>
          </w:tcPr>
          <w:p w14:paraId="1FA05653" w14:textId="619E0FAA" w:rsidR="00B9198F" w:rsidRPr="003030FD" w:rsidRDefault="003030FD" w:rsidP="00B9198F">
            <w:pPr>
              <w:pStyle w:val="Normal0"/>
              <w:tabs>
                <w:tab w:val="left" w:pos="1134"/>
              </w:tabs>
              <w:rPr>
                <w:sz w:val="20"/>
                <w:szCs w:val="20"/>
              </w:rPr>
            </w:pPr>
            <w:r w:rsidRPr="003030FD">
              <w:rPr>
                <w:sz w:val="20"/>
                <w:szCs w:val="20"/>
              </w:rPr>
              <w:t>Tema gerador do Projeto Integrador</w:t>
            </w:r>
          </w:p>
        </w:tc>
        <w:tc>
          <w:tcPr>
            <w:tcW w:w="7081" w:type="dxa"/>
          </w:tcPr>
          <w:p w14:paraId="0C6FD3F3" w14:textId="7495C7C5" w:rsidR="00B9198F" w:rsidRPr="009761B8" w:rsidRDefault="00B9198F" w:rsidP="00B9198F">
            <w:pPr>
              <w:pStyle w:val="Normal0"/>
              <w:tabs>
                <w:tab w:val="left" w:pos="1134"/>
              </w:tabs>
              <w:jc w:val="both"/>
              <w:rPr>
                <w:sz w:val="20"/>
                <w:szCs w:val="20"/>
              </w:rPr>
            </w:pPr>
            <w:r w:rsidRPr="009761B8">
              <w:rPr>
                <w:sz w:val="20"/>
                <w:szCs w:val="20"/>
              </w:rPr>
              <w:t>Indicar o tema gerador que foi discutido e definido no plano coletivo de trabalho docente. O tema gerador</w:t>
            </w:r>
            <w:r>
              <w:rPr>
                <w:sz w:val="20"/>
                <w:szCs w:val="20"/>
              </w:rPr>
              <w:t xml:space="preserve"> </w:t>
            </w:r>
            <w:r w:rsidRPr="009761B8">
              <w:rPr>
                <w:sz w:val="20"/>
                <w:szCs w:val="20"/>
              </w:rPr>
              <w:t>precisa ser significativo para os alunos, ser desafiador, estimular a pesquisa e investigação, estar contextualizado com a realidade local e mobilizar as competências</w:t>
            </w:r>
            <w:r>
              <w:rPr>
                <w:sz w:val="20"/>
                <w:szCs w:val="20"/>
              </w:rPr>
              <w:t xml:space="preserve">. </w:t>
            </w:r>
            <w:r w:rsidRPr="009761B8">
              <w:rPr>
                <w:b/>
                <w:bCs/>
                <w:sz w:val="20"/>
                <w:szCs w:val="20"/>
              </w:rPr>
              <w:t>Exemplo:</w:t>
            </w:r>
            <w:r w:rsidRPr="009761B8">
              <w:rPr>
                <w:sz w:val="20"/>
                <w:szCs w:val="20"/>
              </w:rPr>
              <w:t xml:space="preserve"> Elaboração de produções culinárias em eventos.</w:t>
            </w:r>
          </w:p>
        </w:tc>
      </w:tr>
      <w:tr w:rsidR="00B9198F" w:rsidRPr="009761B8" w14:paraId="55909B41" w14:textId="77777777" w:rsidTr="00B9198F">
        <w:tc>
          <w:tcPr>
            <w:tcW w:w="1980" w:type="dxa"/>
          </w:tcPr>
          <w:p w14:paraId="05AC543F" w14:textId="2F74CE6B" w:rsidR="00B9198F" w:rsidRPr="003030FD" w:rsidRDefault="003030FD" w:rsidP="00B9198F">
            <w:pPr>
              <w:pStyle w:val="Normal0"/>
              <w:tabs>
                <w:tab w:val="left" w:pos="1134"/>
              </w:tabs>
              <w:rPr>
                <w:sz w:val="20"/>
                <w:szCs w:val="20"/>
              </w:rPr>
            </w:pPr>
            <w:r w:rsidRPr="003030FD">
              <w:rPr>
                <w:sz w:val="20"/>
                <w:szCs w:val="20"/>
              </w:rPr>
              <w:t>Título da situação de aprendizagem</w:t>
            </w:r>
          </w:p>
        </w:tc>
        <w:tc>
          <w:tcPr>
            <w:tcW w:w="7081" w:type="dxa"/>
          </w:tcPr>
          <w:p w14:paraId="3F28A97D" w14:textId="77777777" w:rsidR="00B9198F" w:rsidRDefault="00B9198F" w:rsidP="00B9198F">
            <w:pPr>
              <w:pStyle w:val="Normal0"/>
              <w:tabs>
                <w:tab w:val="left" w:pos="1134"/>
              </w:tabs>
              <w:jc w:val="both"/>
              <w:rPr>
                <w:sz w:val="20"/>
                <w:szCs w:val="20"/>
              </w:rPr>
            </w:pPr>
            <w:r w:rsidRPr="009761B8">
              <w:rPr>
                <w:sz w:val="20"/>
                <w:szCs w:val="20"/>
              </w:rPr>
              <w:t>Inserir título da situação de aprendizagem (lembrar que a situação de aprendizagem é um conjunto de</w:t>
            </w:r>
            <w:r>
              <w:rPr>
                <w:sz w:val="20"/>
                <w:szCs w:val="20"/>
              </w:rPr>
              <w:t xml:space="preserve"> </w:t>
            </w:r>
            <w:r w:rsidRPr="009761B8">
              <w:rPr>
                <w:sz w:val="20"/>
                <w:szCs w:val="20"/>
              </w:rPr>
              <w:t>atividades articuladas e complementares que visam o desenvolvimento de uma ou mais competências ou</w:t>
            </w:r>
            <w:r>
              <w:rPr>
                <w:sz w:val="20"/>
                <w:szCs w:val="20"/>
              </w:rPr>
              <w:t xml:space="preserve"> </w:t>
            </w:r>
            <w:r w:rsidRPr="009761B8">
              <w:rPr>
                <w:sz w:val="20"/>
                <w:szCs w:val="20"/>
              </w:rPr>
              <w:t>a construção de um determinado saber). Para sua elaboração, considere o objetivo de aprendizagem para o</w:t>
            </w:r>
            <w:r>
              <w:rPr>
                <w:sz w:val="20"/>
                <w:szCs w:val="20"/>
              </w:rPr>
              <w:t xml:space="preserve"> </w:t>
            </w:r>
            <w:r w:rsidRPr="009761B8">
              <w:rPr>
                <w:sz w:val="20"/>
                <w:szCs w:val="20"/>
              </w:rPr>
              <w:t>aluno, nomeando o agrupamento de atividades programadas para esse objetivo.</w:t>
            </w:r>
            <w:r>
              <w:rPr>
                <w:sz w:val="20"/>
                <w:szCs w:val="20"/>
              </w:rPr>
              <w:t xml:space="preserve"> </w:t>
            </w:r>
            <w:r w:rsidRPr="009761B8">
              <w:rPr>
                <w:sz w:val="20"/>
                <w:szCs w:val="20"/>
              </w:rPr>
              <w:t>A situação de aprendizagem deve articular os elementos da competência e os indicadores relacionados que</w:t>
            </w:r>
            <w:r>
              <w:rPr>
                <w:sz w:val="20"/>
                <w:szCs w:val="20"/>
              </w:rPr>
              <w:t xml:space="preserve"> </w:t>
            </w:r>
            <w:r w:rsidRPr="009761B8">
              <w:rPr>
                <w:sz w:val="20"/>
                <w:szCs w:val="20"/>
              </w:rPr>
              <w:t>se pretende observar. Deverão ser previstas tantas situações de aprendizagem quanto forem necessárias</w:t>
            </w:r>
            <w:r>
              <w:rPr>
                <w:sz w:val="20"/>
                <w:szCs w:val="20"/>
              </w:rPr>
              <w:t xml:space="preserve"> </w:t>
            </w:r>
            <w:r w:rsidRPr="009761B8">
              <w:rPr>
                <w:sz w:val="20"/>
                <w:szCs w:val="20"/>
              </w:rPr>
              <w:t>para o desenvolvimento da competência</w:t>
            </w:r>
          </w:p>
          <w:p w14:paraId="15FAE785" w14:textId="77777777" w:rsidR="00B9198F" w:rsidRPr="009761B8" w:rsidRDefault="00B9198F" w:rsidP="00B9198F">
            <w:pPr>
              <w:pStyle w:val="Normal0"/>
              <w:tabs>
                <w:tab w:val="left" w:pos="1134"/>
              </w:tabs>
              <w:jc w:val="both"/>
              <w:rPr>
                <w:sz w:val="20"/>
                <w:szCs w:val="20"/>
              </w:rPr>
            </w:pPr>
            <w:r w:rsidRPr="009761B8">
              <w:rPr>
                <w:b/>
                <w:bCs/>
                <w:sz w:val="20"/>
                <w:szCs w:val="20"/>
              </w:rPr>
              <w:t>Exemplo:</w:t>
            </w:r>
            <w:r w:rsidRPr="009761B8">
              <w:rPr>
                <w:sz w:val="20"/>
                <w:szCs w:val="20"/>
              </w:rPr>
              <w:t xml:space="preserve"> Preparo de pratos da Cozinha Regional Brasileira</w:t>
            </w:r>
          </w:p>
        </w:tc>
      </w:tr>
      <w:tr w:rsidR="00B9198F" w:rsidRPr="009761B8" w14:paraId="2A1F4BA5" w14:textId="77777777" w:rsidTr="00B9198F">
        <w:trPr>
          <w:trHeight w:val="202"/>
        </w:trPr>
        <w:tc>
          <w:tcPr>
            <w:tcW w:w="1980" w:type="dxa"/>
          </w:tcPr>
          <w:p w14:paraId="27A0E076" w14:textId="6EBBD2C3" w:rsidR="00B9198F" w:rsidRPr="003030FD" w:rsidRDefault="003030FD" w:rsidP="00B9198F">
            <w:pPr>
              <w:pStyle w:val="Normal0"/>
              <w:tabs>
                <w:tab w:val="left" w:pos="1134"/>
              </w:tabs>
              <w:rPr>
                <w:sz w:val="20"/>
                <w:szCs w:val="20"/>
              </w:rPr>
            </w:pPr>
            <w:r w:rsidRPr="003030FD">
              <w:rPr>
                <w:sz w:val="20"/>
                <w:szCs w:val="20"/>
              </w:rPr>
              <w:t>Duração da situação de aprendizagem</w:t>
            </w:r>
          </w:p>
        </w:tc>
        <w:tc>
          <w:tcPr>
            <w:tcW w:w="7081" w:type="dxa"/>
          </w:tcPr>
          <w:p w14:paraId="61CFCC28" w14:textId="77777777" w:rsidR="00B9198F" w:rsidRPr="009761B8" w:rsidRDefault="00B9198F" w:rsidP="00B9198F">
            <w:pPr>
              <w:pStyle w:val="Normal0"/>
              <w:tabs>
                <w:tab w:val="left" w:pos="1134"/>
              </w:tabs>
              <w:jc w:val="both"/>
              <w:rPr>
                <w:sz w:val="20"/>
                <w:szCs w:val="20"/>
              </w:rPr>
            </w:pPr>
            <w:r w:rsidRPr="009761B8">
              <w:rPr>
                <w:sz w:val="20"/>
                <w:szCs w:val="20"/>
              </w:rPr>
              <w:t>Indicar a duração prevista, o número de horas necessárias para a realização de uma situação de aprendizagem, que tem duração variável e não está ligada necessariamente ao tempo da hora aula, podendo ter</w:t>
            </w:r>
            <w:r>
              <w:rPr>
                <w:sz w:val="20"/>
                <w:szCs w:val="20"/>
              </w:rPr>
              <w:t xml:space="preserve"> </w:t>
            </w:r>
            <w:r w:rsidRPr="009761B8">
              <w:rPr>
                <w:sz w:val="20"/>
                <w:szCs w:val="20"/>
              </w:rPr>
              <w:t>quantas horas o docente julgar necessárias.</w:t>
            </w:r>
          </w:p>
          <w:p w14:paraId="7BD80AB2" w14:textId="77777777" w:rsidR="00B9198F" w:rsidRPr="009761B8" w:rsidRDefault="00B9198F" w:rsidP="00B9198F">
            <w:pPr>
              <w:pStyle w:val="Normal0"/>
              <w:tabs>
                <w:tab w:val="left" w:pos="1134"/>
              </w:tabs>
              <w:jc w:val="both"/>
              <w:rPr>
                <w:sz w:val="20"/>
                <w:szCs w:val="20"/>
              </w:rPr>
            </w:pPr>
            <w:r w:rsidRPr="009761B8">
              <w:rPr>
                <w:b/>
                <w:bCs/>
                <w:sz w:val="20"/>
                <w:szCs w:val="20"/>
              </w:rPr>
              <w:t>Exemplo:</w:t>
            </w:r>
            <w:r w:rsidRPr="009761B8">
              <w:rPr>
                <w:sz w:val="20"/>
                <w:szCs w:val="20"/>
              </w:rPr>
              <w:t xml:space="preserve"> 12 horas.</w:t>
            </w:r>
          </w:p>
        </w:tc>
      </w:tr>
      <w:tr w:rsidR="00B9198F" w:rsidRPr="009761B8" w14:paraId="485D2E81" w14:textId="77777777" w:rsidTr="00B9198F">
        <w:tc>
          <w:tcPr>
            <w:tcW w:w="1980" w:type="dxa"/>
          </w:tcPr>
          <w:p w14:paraId="0DA5D1E2" w14:textId="66706E6E" w:rsidR="00B9198F" w:rsidRPr="003030FD" w:rsidRDefault="003030FD" w:rsidP="00B9198F">
            <w:pPr>
              <w:pStyle w:val="Normal0"/>
              <w:tabs>
                <w:tab w:val="left" w:pos="1134"/>
              </w:tabs>
              <w:rPr>
                <w:sz w:val="20"/>
                <w:szCs w:val="20"/>
              </w:rPr>
            </w:pPr>
            <w:r w:rsidRPr="003030FD">
              <w:rPr>
                <w:sz w:val="20"/>
                <w:szCs w:val="20"/>
              </w:rPr>
              <w:t>Descrição das atividades que compõem a situação de aprendizagem</w:t>
            </w:r>
          </w:p>
        </w:tc>
        <w:tc>
          <w:tcPr>
            <w:tcW w:w="7081" w:type="dxa"/>
          </w:tcPr>
          <w:p w14:paraId="798FBD37" w14:textId="7C7A933B" w:rsidR="00B9198F" w:rsidRPr="009761B8" w:rsidRDefault="00B9198F" w:rsidP="00B9198F">
            <w:pPr>
              <w:pStyle w:val="Normal0"/>
              <w:tabs>
                <w:tab w:val="left" w:pos="1134"/>
              </w:tabs>
              <w:jc w:val="both"/>
              <w:rPr>
                <w:b/>
                <w:bCs/>
                <w:sz w:val="20"/>
                <w:szCs w:val="20"/>
              </w:rPr>
            </w:pPr>
            <w:r w:rsidRPr="009761B8">
              <w:rPr>
                <w:sz w:val="20"/>
                <w:szCs w:val="20"/>
              </w:rPr>
              <w:t>Descrever as atividades que compõem a situação de aprendizagem, indicando as estratégias</w:t>
            </w:r>
            <w:r>
              <w:rPr>
                <w:sz w:val="20"/>
                <w:szCs w:val="20"/>
              </w:rPr>
              <w:t xml:space="preserve"> </w:t>
            </w:r>
            <w:r w:rsidRPr="009761B8">
              <w:rPr>
                <w:sz w:val="20"/>
                <w:szCs w:val="20"/>
              </w:rPr>
              <w:t>que serão utilizadas no desenvolvimento de determinada situação de aprendizagem. Essas atividades são</w:t>
            </w:r>
            <w:r>
              <w:rPr>
                <w:sz w:val="20"/>
                <w:szCs w:val="20"/>
              </w:rPr>
              <w:t xml:space="preserve"> </w:t>
            </w:r>
            <w:r w:rsidRPr="009761B8">
              <w:rPr>
                <w:sz w:val="20"/>
                <w:szCs w:val="20"/>
              </w:rPr>
              <w:t>complementares e encadeadas. É importante diversificar as atividades de forma a atender as necessidades</w:t>
            </w:r>
            <w:r>
              <w:rPr>
                <w:sz w:val="20"/>
                <w:szCs w:val="20"/>
              </w:rPr>
              <w:t xml:space="preserve"> </w:t>
            </w:r>
            <w:r w:rsidRPr="009761B8">
              <w:rPr>
                <w:sz w:val="20"/>
                <w:szCs w:val="20"/>
              </w:rPr>
              <w:t>de aprendizagem de todos os alunos.</w:t>
            </w:r>
            <w:r>
              <w:rPr>
                <w:sz w:val="20"/>
                <w:szCs w:val="20"/>
              </w:rPr>
              <w:t xml:space="preserve"> </w:t>
            </w:r>
            <w:r w:rsidRPr="009761B8">
              <w:rPr>
                <w:b/>
                <w:bCs/>
                <w:sz w:val="20"/>
                <w:szCs w:val="20"/>
              </w:rPr>
              <w:t>Exemplo:</w:t>
            </w:r>
          </w:p>
          <w:p w14:paraId="1A5AD713" w14:textId="77777777" w:rsidR="00B9198F" w:rsidRPr="009761B8" w:rsidRDefault="00B9198F" w:rsidP="00B9198F">
            <w:pPr>
              <w:pStyle w:val="Normal0"/>
              <w:tabs>
                <w:tab w:val="left" w:pos="1134"/>
              </w:tabs>
              <w:jc w:val="both"/>
              <w:rPr>
                <w:sz w:val="20"/>
                <w:szCs w:val="20"/>
              </w:rPr>
            </w:pPr>
            <w:r w:rsidRPr="009761B8">
              <w:rPr>
                <w:sz w:val="20"/>
                <w:szCs w:val="20"/>
              </w:rPr>
              <w:t>Atividade 1 – Discussão sobre os principais pratos que os alunos apreciam da Cozinha Regional Brasileira e</w:t>
            </w:r>
            <w:r>
              <w:rPr>
                <w:sz w:val="20"/>
                <w:szCs w:val="20"/>
              </w:rPr>
              <w:t xml:space="preserve"> </w:t>
            </w:r>
            <w:r w:rsidRPr="009761B8">
              <w:rPr>
                <w:sz w:val="20"/>
                <w:szCs w:val="20"/>
              </w:rPr>
              <w:t>listá-los.</w:t>
            </w:r>
          </w:p>
          <w:p w14:paraId="29F9C38E" w14:textId="77777777" w:rsidR="00B9198F" w:rsidRPr="009761B8" w:rsidRDefault="00B9198F" w:rsidP="00B9198F">
            <w:pPr>
              <w:pStyle w:val="Normal0"/>
              <w:tabs>
                <w:tab w:val="left" w:pos="1134"/>
              </w:tabs>
              <w:jc w:val="both"/>
              <w:rPr>
                <w:sz w:val="20"/>
                <w:szCs w:val="20"/>
              </w:rPr>
            </w:pPr>
            <w:r w:rsidRPr="009761B8">
              <w:rPr>
                <w:sz w:val="20"/>
                <w:szCs w:val="20"/>
              </w:rPr>
              <w:t>Atividade 2 – Apresentação de vídeo sobre Turismo Gastronômico no Nordeste</w:t>
            </w:r>
            <w:r>
              <w:rPr>
                <w:sz w:val="20"/>
                <w:szCs w:val="20"/>
              </w:rPr>
              <w:t xml:space="preserve"> </w:t>
            </w:r>
            <w:r w:rsidRPr="009761B8">
              <w:rPr>
                <w:sz w:val="20"/>
                <w:szCs w:val="20"/>
              </w:rPr>
              <w:t>Brasileiro.</w:t>
            </w:r>
          </w:p>
          <w:p w14:paraId="0BDA14D0" w14:textId="7801E9FD" w:rsidR="00B9198F" w:rsidRPr="009761B8" w:rsidRDefault="00B9198F" w:rsidP="00B9198F">
            <w:pPr>
              <w:pStyle w:val="Normal0"/>
              <w:tabs>
                <w:tab w:val="left" w:pos="1134"/>
              </w:tabs>
              <w:jc w:val="both"/>
              <w:rPr>
                <w:sz w:val="20"/>
                <w:szCs w:val="20"/>
              </w:rPr>
            </w:pPr>
            <w:r w:rsidRPr="009761B8">
              <w:rPr>
                <w:sz w:val="20"/>
                <w:szCs w:val="20"/>
              </w:rPr>
              <w:t>Atividade 3 – Identificação dos pratos listados pelos alunos e a culinária regional,</w:t>
            </w:r>
            <w:r>
              <w:rPr>
                <w:sz w:val="20"/>
                <w:szCs w:val="20"/>
              </w:rPr>
              <w:t xml:space="preserve"> </w:t>
            </w:r>
            <w:r w:rsidRPr="009761B8">
              <w:rPr>
                <w:sz w:val="20"/>
                <w:szCs w:val="20"/>
              </w:rPr>
              <w:t>observando: características, ingredientes, formas de preparo.</w:t>
            </w:r>
          </w:p>
        </w:tc>
      </w:tr>
      <w:tr w:rsidR="00B9198F" w:rsidRPr="009761B8" w14:paraId="613AB9F2" w14:textId="77777777" w:rsidTr="00B9198F">
        <w:tc>
          <w:tcPr>
            <w:tcW w:w="1980" w:type="dxa"/>
          </w:tcPr>
          <w:p w14:paraId="39CDD485" w14:textId="7F29FBFB" w:rsidR="00B9198F" w:rsidRPr="003030FD" w:rsidRDefault="003030FD" w:rsidP="00B9198F">
            <w:pPr>
              <w:pStyle w:val="Normal0"/>
              <w:tabs>
                <w:tab w:val="left" w:pos="1134"/>
              </w:tabs>
              <w:rPr>
                <w:sz w:val="20"/>
                <w:szCs w:val="20"/>
              </w:rPr>
            </w:pPr>
            <w:r w:rsidRPr="003030FD">
              <w:rPr>
                <w:sz w:val="20"/>
                <w:szCs w:val="20"/>
              </w:rPr>
              <w:t>Descrição das contribuições da Situação de Aprendizagem</w:t>
            </w:r>
          </w:p>
          <w:p w14:paraId="285EBB00" w14:textId="511F765E" w:rsidR="00B9198F" w:rsidRPr="003030FD" w:rsidRDefault="003030FD" w:rsidP="00B9198F">
            <w:pPr>
              <w:pStyle w:val="Normal0"/>
              <w:tabs>
                <w:tab w:val="left" w:pos="1134"/>
              </w:tabs>
              <w:rPr>
                <w:sz w:val="20"/>
                <w:szCs w:val="20"/>
              </w:rPr>
            </w:pPr>
            <w:r w:rsidRPr="003030FD">
              <w:rPr>
                <w:sz w:val="20"/>
                <w:szCs w:val="20"/>
              </w:rPr>
              <w:t>para o Projeto Integrador</w:t>
            </w:r>
          </w:p>
        </w:tc>
        <w:tc>
          <w:tcPr>
            <w:tcW w:w="7081" w:type="dxa"/>
          </w:tcPr>
          <w:p w14:paraId="5538A9D1" w14:textId="77777777" w:rsidR="00B9198F" w:rsidRDefault="00B9198F" w:rsidP="00B9198F">
            <w:pPr>
              <w:pStyle w:val="Normal0"/>
              <w:tabs>
                <w:tab w:val="left" w:pos="1134"/>
              </w:tabs>
              <w:jc w:val="both"/>
              <w:rPr>
                <w:sz w:val="20"/>
                <w:szCs w:val="20"/>
              </w:rPr>
            </w:pPr>
            <w:r w:rsidRPr="009761B8">
              <w:rPr>
                <w:sz w:val="20"/>
                <w:szCs w:val="20"/>
              </w:rPr>
              <w:t>Descrever quais serão os insumos que subsidiarão a construção do projeto integrador, gerados no decorrer</w:t>
            </w:r>
            <w:r>
              <w:rPr>
                <w:sz w:val="20"/>
                <w:szCs w:val="20"/>
              </w:rPr>
              <w:t xml:space="preserve"> </w:t>
            </w:r>
            <w:r w:rsidRPr="009761B8">
              <w:rPr>
                <w:sz w:val="20"/>
                <w:szCs w:val="20"/>
              </w:rPr>
              <w:t>do desenvolvimento da competência ou das situações de aprendizagem ou das atividades. Esses insumos</w:t>
            </w:r>
            <w:r>
              <w:rPr>
                <w:sz w:val="20"/>
                <w:szCs w:val="20"/>
              </w:rPr>
              <w:t xml:space="preserve"> </w:t>
            </w:r>
            <w:r w:rsidRPr="009761B8">
              <w:rPr>
                <w:sz w:val="20"/>
                <w:szCs w:val="20"/>
              </w:rPr>
              <w:t>podem ser pesquisas, produções, relatórios e outros documentos ou aprendizagens que contribuam com a</w:t>
            </w:r>
            <w:r>
              <w:rPr>
                <w:sz w:val="20"/>
                <w:szCs w:val="20"/>
              </w:rPr>
              <w:t xml:space="preserve"> </w:t>
            </w:r>
            <w:r w:rsidRPr="009761B8">
              <w:rPr>
                <w:sz w:val="20"/>
                <w:szCs w:val="20"/>
              </w:rPr>
              <w:t>construção do projeto.</w:t>
            </w:r>
          </w:p>
          <w:p w14:paraId="79D7A751" w14:textId="77777777" w:rsidR="00B9198F" w:rsidRPr="009761B8" w:rsidRDefault="00B9198F" w:rsidP="00B9198F">
            <w:pPr>
              <w:pStyle w:val="Normal0"/>
              <w:tabs>
                <w:tab w:val="left" w:pos="1134"/>
              </w:tabs>
              <w:jc w:val="both"/>
              <w:rPr>
                <w:sz w:val="20"/>
                <w:szCs w:val="20"/>
              </w:rPr>
            </w:pPr>
            <w:r w:rsidRPr="009761B8">
              <w:rPr>
                <w:b/>
                <w:bCs/>
                <w:sz w:val="20"/>
                <w:szCs w:val="20"/>
              </w:rPr>
              <w:t>Exemplo:</w:t>
            </w:r>
            <w:r w:rsidRPr="009761B8">
              <w:rPr>
                <w:sz w:val="20"/>
                <w:szCs w:val="20"/>
              </w:rPr>
              <w:t xml:space="preserve"> As aprendizagens sobre Cozinha Regional Brasileira e Internacional</w:t>
            </w:r>
            <w:r>
              <w:rPr>
                <w:sz w:val="20"/>
                <w:szCs w:val="20"/>
              </w:rPr>
              <w:t xml:space="preserve"> </w:t>
            </w:r>
            <w:r w:rsidRPr="009761B8">
              <w:rPr>
                <w:sz w:val="20"/>
                <w:szCs w:val="20"/>
              </w:rPr>
              <w:t>trarão desafios de contextualização para o tema do projeto dos alunos que é a culinária vegetariana, resultando em pesquisas de</w:t>
            </w:r>
            <w:r>
              <w:rPr>
                <w:sz w:val="20"/>
                <w:szCs w:val="20"/>
              </w:rPr>
              <w:t xml:space="preserve"> </w:t>
            </w:r>
            <w:r w:rsidRPr="009761B8">
              <w:rPr>
                <w:sz w:val="20"/>
                <w:szCs w:val="20"/>
              </w:rPr>
              <w:t>alimentos e cardápios.</w:t>
            </w:r>
          </w:p>
        </w:tc>
      </w:tr>
      <w:tr w:rsidR="00B9198F" w:rsidRPr="009761B8" w14:paraId="6873FEAB" w14:textId="77777777" w:rsidTr="00B9198F">
        <w:tc>
          <w:tcPr>
            <w:tcW w:w="1980" w:type="dxa"/>
          </w:tcPr>
          <w:p w14:paraId="24FC6BEE" w14:textId="0D960C3E" w:rsidR="00B9198F" w:rsidRPr="003030FD" w:rsidRDefault="003030FD" w:rsidP="00B9198F">
            <w:pPr>
              <w:pStyle w:val="Normal0"/>
              <w:tabs>
                <w:tab w:val="left" w:pos="1134"/>
              </w:tabs>
              <w:jc w:val="both"/>
              <w:rPr>
                <w:sz w:val="20"/>
                <w:szCs w:val="20"/>
              </w:rPr>
            </w:pPr>
            <w:r w:rsidRPr="003030FD">
              <w:rPr>
                <w:sz w:val="20"/>
                <w:szCs w:val="20"/>
              </w:rPr>
              <w:t>Elementos</w:t>
            </w:r>
          </w:p>
        </w:tc>
        <w:tc>
          <w:tcPr>
            <w:tcW w:w="7081" w:type="dxa"/>
          </w:tcPr>
          <w:p w14:paraId="02C55C56" w14:textId="77777777" w:rsidR="00B9198F" w:rsidRPr="009761B8" w:rsidRDefault="00B9198F" w:rsidP="00B9198F">
            <w:pPr>
              <w:pStyle w:val="Normal0"/>
              <w:tabs>
                <w:tab w:val="left" w:pos="1134"/>
              </w:tabs>
              <w:jc w:val="both"/>
              <w:rPr>
                <w:sz w:val="20"/>
                <w:szCs w:val="20"/>
              </w:rPr>
            </w:pPr>
            <w:r w:rsidRPr="009761B8">
              <w:rPr>
                <w:sz w:val="20"/>
                <w:szCs w:val="20"/>
              </w:rPr>
              <w:t>Liste os elementos relacionados a esta situação de aprendizagem. Lembre-se de considerar elementos de</w:t>
            </w:r>
            <w:r>
              <w:rPr>
                <w:sz w:val="20"/>
                <w:szCs w:val="20"/>
              </w:rPr>
              <w:t xml:space="preserve"> </w:t>
            </w:r>
            <w:r w:rsidRPr="009761B8">
              <w:rPr>
                <w:sz w:val="20"/>
                <w:szCs w:val="20"/>
              </w:rPr>
              <w:t>todas as naturezas: conhecimento, habilidade, valor/atitude.</w:t>
            </w:r>
          </w:p>
        </w:tc>
      </w:tr>
      <w:tr w:rsidR="00B9198F" w:rsidRPr="009761B8" w14:paraId="5FA61D6C" w14:textId="77777777" w:rsidTr="00B9198F">
        <w:tc>
          <w:tcPr>
            <w:tcW w:w="1980" w:type="dxa"/>
          </w:tcPr>
          <w:p w14:paraId="44FDE580" w14:textId="58DEC4FF" w:rsidR="00B9198F" w:rsidRPr="003030FD" w:rsidRDefault="003030FD" w:rsidP="00B9198F">
            <w:pPr>
              <w:pStyle w:val="Normal0"/>
              <w:tabs>
                <w:tab w:val="left" w:pos="1134"/>
              </w:tabs>
              <w:jc w:val="both"/>
              <w:rPr>
                <w:sz w:val="20"/>
                <w:szCs w:val="20"/>
              </w:rPr>
            </w:pPr>
            <w:r w:rsidRPr="003030FD">
              <w:rPr>
                <w:sz w:val="20"/>
                <w:szCs w:val="20"/>
              </w:rPr>
              <w:t>Indicadores</w:t>
            </w:r>
          </w:p>
        </w:tc>
        <w:tc>
          <w:tcPr>
            <w:tcW w:w="7081" w:type="dxa"/>
          </w:tcPr>
          <w:p w14:paraId="3192968B" w14:textId="1680D373" w:rsidR="00B9198F" w:rsidRPr="009761B8" w:rsidRDefault="00B9198F" w:rsidP="00B9198F">
            <w:pPr>
              <w:pStyle w:val="Normal0"/>
              <w:tabs>
                <w:tab w:val="left" w:pos="1134"/>
              </w:tabs>
              <w:jc w:val="both"/>
              <w:rPr>
                <w:sz w:val="20"/>
                <w:szCs w:val="20"/>
              </w:rPr>
            </w:pPr>
            <w:r w:rsidRPr="009761B8">
              <w:rPr>
                <w:sz w:val="20"/>
                <w:szCs w:val="20"/>
              </w:rPr>
              <w:t>Descreva os indicadores da competência que se relacionam e que podem ser observados em</w:t>
            </w:r>
            <w:r>
              <w:rPr>
                <w:sz w:val="20"/>
                <w:szCs w:val="20"/>
              </w:rPr>
              <w:t xml:space="preserve"> </w:t>
            </w:r>
            <w:r w:rsidRPr="009761B8">
              <w:rPr>
                <w:sz w:val="20"/>
                <w:szCs w:val="20"/>
              </w:rPr>
              <w:t>determinada situação de aprendizagem.</w:t>
            </w:r>
            <w:r>
              <w:rPr>
                <w:sz w:val="20"/>
                <w:szCs w:val="20"/>
              </w:rPr>
              <w:t xml:space="preserve"> </w:t>
            </w:r>
            <w:r w:rsidRPr="009761B8">
              <w:rPr>
                <w:b/>
                <w:bCs/>
                <w:sz w:val="20"/>
                <w:szCs w:val="20"/>
              </w:rPr>
              <w:t>Exemplo:</w:t>
            </w:r>
            <w:r w:rsidRPr="009761B8">
              <w:rPr>
                <w:sz w:val="20"/>
                <w:szCs w:val="20"/>
              </w:rPr>
              <w:t xml:space="preserve"> Seleciona ingredientes brasileiros, de acordo com as especificidades de</w:t>
            </w:r>
            <w:r>
              <w:rPr>
                <w:sz w:val="20"/>
                <w:szCs w:val="20"/>
              </w:rPr>
              <w:t xml:space="preserve"> </w:t>
            </w:r>
            <w:r w:rsidRPr="009761B8">
              <w:rPr>
                <w:sz w:val="20"/>
                <w:szCs w:val="20"/>
              </w:rPr>
              <w:t>cada produção culinária</w:t>
            </w:r>
          </w:p>
        </w:tc>
      </w:tr>
      <w:tr w:rsidR="00B9198F" w:rsidRPr="009761B8" w14:paraId="318DC77C" w14:textId="77777777" w:rsidTr="00B9198F">
        <w:trPr>
          <w:trHeight w:val="324"/>
        </w:trPr>
        <w:tc>
          <w:tcPr>
            <w:tcW w:w="1980" w:type="dxa"/>
          </w:tcPr>
          <w:p w14:paraId="02C3AAA7" w14:textId="58B49445" w:rsidR="00B9198F" w:rsidRPr="003030FD" w:rsidRDefault="003030FD" w:rsidP="00B9198F">
            <w:pPr>
              <w:pStyle w:val="Normal0"/>
              <w:tabs>
                <w:tab w:val="left" w:pos="1134"/>
              </w:tabs>
              <w:jc w:val="both"/>
              <w:rPr>
                <w:sz w:val="20"/>
                <w:szCs w:val="20"/>
              </w:rPr>
            </w:pPr>
            <w:r w:rsidRPr="003030FD">
              <w:rPr>
                <w:sz w:val="20"/>
                <w:szCs w:val="20"/>
              </w:rPr>
              <w:t>Avaliação</w:t>
            </w:r>
          </w:p>
        </w:tc>
        <w:tc>
          <w:tcPr>
            <w:tcW w:w="7081" w:type="dxa"/>
          </w:tcPr>
          <w:p w14:paraId="27768A28" w14:textId="673C9DF8" w:rsidR="00B9198F" w:rsidRDefault="00B9198F" w:rsidP="00B9198F">
            <w:pPr>
              <w:pStyle w:val="Normal0"/>
              <w:tabs>
                <w:tab w:val="left" w:pos="1134"/>
              </w:tabs>
              <w:jc w:val="both"/>
              <w:rPr>
                <w:sz w:val="20"/>
                <w:szCs w:val="20"/>
              </w:rPr>
            </w:pPr>
            <w:r w:rsidRPr="001C3C3D">
              <w:rPr>
                <w:sz w:val="20"/>
                <w:szCs w:val="20"/>
              </w:rPr>
              <w:t>Indicar como o aluno será avaliado em determinada situação de aprendizagem, incluindo o instrumento</w:t>
            </w:r>
            <w:r>
              <w:rPr>
                <w:sz w:val="20"/>
                <w:szCs w:val="20"/>
              </w:rPr>
              <w:t xml:space="preserve"> </w:t>
            </w:r>
            <w:r w:rsidRPr="001C3C3D">
              <w:rPr>
                <w:sz w:val="20"/>
                <w:szCs w:val="20"/>
              </w:rPr>
              <w:t>utilizado para isso, tendo como foco a avaliação contínua</w:t>
            </w:r>
            <w:r>
              <w:rPr>
                <w:sz w:val="20"/>
                <w:szCs w:val="20"/>
              </w:rPr>
              <w:t>.</w:t>
            </w:r>
          </w:p>
          <w:p w14:paraId="099EF0EF" w14:textId="77777777" w:rsidR="00B9198F" w:rsidRPr="009761B8" w:rsidRDefault="00B9198F" w:rsidP="00B9198F">
            <w:pPr>
              <w:pStyle w:val="Normal0"/>
              <w:tabs>
                <w:tab w:val="left" w:pos="1134"/>
              </w:tabs>
              <w:jc w:val="both"/>
              <w:rPr>
                <w:sz w:val="20"/>
                <w:szCs w:val="20"/>
              </w:rPr>
            </w:pPr>
            <w:r w:rsidRPr="001C3C3D">
              <w:rPr>
                <w:b/>
                <w:bCs/>
                <w:sz w:val="20"/>
                <w:szCs w:val="20"/>
              </w:rPr>
              <w:t>Exemplo:</w:t>
            </w:r>
            <w:r w:rsidRPr="001C3C3D">
              <w:rPr>
                <w:sz w:val="20"/>
                <w:szCs w:val="20"/>
              </w:rPr>
              <w:t xml:space="preserve"> Observação da construção coletiva da lista de principais pratos da cozinha nordestina e</w:t>
            </w:r>
            <w:r>
              <w:rPr>
                <w:sz w:val="20"/>
                <w:szCs w:val="20"/>
              </w:rPr>
              <w:t xml:space="preserve"> </w:t>
            </w:r>
            <w:r w:rsidRPr="001C3C3D">
              <w:rPr>
                <w:sz w:val="20"/>
                <w:szCs w:val="20"/>
              </w:rPr>
              <w:t>recebimento e análise do fichamento sobre a pesquisa sobre pratos listados pelos alunos.</w:t>
            </w:r>
          </w:p>
        </w:tc>
      </w:tr>
      <w:tr w:rsidR="00B9198F" w:rsidRPr="009761B8" w14:paraId="2186DB07" w14:textId="77777777" w:rsidTr="00B9198F">
        <w:tc>
          <w:tcPr>
            <w:tcW w:w="1980" w:type="dxa"/>
          </w:tcPr>
          <w:p w14:paraId="272A9E8A" w14:textId="5FF56DA2" w:rsidR="00B9198F" w:rsidRPr="003030FD" w:rsidRDefault="003030FD" w:rsidP="00B9198F">
            <w:pPr>
              <w:pStyle w:val="Normal0"/>
              <w:tabs>
                <w:tab w:val="left" w:pos="1134"/>
              </w:tabs>
              <w:jc w:val="both"/>
              <w:rPr>
                <w:sz w:val="20"/>
                <w:szCs w:val="20"/>
              </w:rPr>
            </w:pPr>
            <w:r w:rsidRPr="003030FD">
              <w:rPr>
                <w:sz w:val="20"/>
                <w:szCs w:val="20"/>
              </w:rPr>
              <w:t>Recursos</w:t>
            </w:r>
          </w:p>
        </w:tc>
        <w:tc>
          <w:tcPr>
            <w:tcW w:w="7081" w:type="dxa"/>
          </w:tcPr>
          <w:p w14:paraId="06951D04" w14:textId="5D281DA5" w:rsidR="00B9198F" w:rsidRPr="009761B8" w:rsidRDefault="00B9198F" w:rsidP="00B9198F">
            <w:pPr>
              <w:pStyle w:val="Normal0"/>
              <w:tabs>
                <w:tab w:val="left" w:pos="1134"/>
              </w:tabs>
              <w:jc w:val="both"/>
              <w:rPr>
                <w:sz w:val="20"/>
                <w:szCs w:val="20"/>
              </w:rPr>
            </w:pPr>
            <w:r w:rsidRPr="001C3C3D">
              <w:rPr>
                <w:sz w:val="20"/>
                <w:szCs w:val="20"/>
              </w:rPr>
              <w:t>Defina os recursos a serem utilizados no desenvolvimento de determinada situação de aprendizagem.</w:t>
            </w:r>
            <w:r>
              <w:rPr>
                <w:sz w:val="20"/>
                <w:szCs w:val="20"/>
              </w:rPr>
              <w:t xml:space="preserve"> </w:t>
            </w:r>
            <w:r w:rsidRPr="001C3C3D">
              <w:rPr>
                <w:b/>
                <w:bCs/>
                <w:sz w:val="20"/>
                <w:szCs w:val="20"/>
              </w:rPr>
              <w:t>Exemplo:</w:t>
            </w:r>
            <w:r w:rsidRPr="001C3C3D">
              <w:rPr>
                <w:sz w:val="20"/>
                <w:szCs w:val="20"/>
              </w:rPr>
              <w:t xml:space="preserve"> Projetor, computador</w:t>
            </w:r>
          </w:p>
        </w:tc>
      </w:tr>
    </w:tbl>
    <w:p w14:paraId="4D8D5457" w14:textId="77777777" w:rsidR="00B9198F" w:rsidRDefault="00B9198F" w:rsidP="00B9198F">
      <w:pPr>
        <w:pStyle w:val="Normal0"/>
        <w:tabs>
          <w:tab w:val="right" w:pos="2265"/>
        </w:tabs>
        <w:spacing w:line="360" w:lineRule="auto"/>
        <w:ind w:firstLine="567"/>
        <w:jc w:val="center"/>
      </w:pPr>
      <w:r>
        <w:t>Fonte: Senac(2016b)</w:t>
      </w:r>
    </w:p>
    <w:p w14:paraId="698C014B" w14:textId="3B1A84F2" w:rsidR="00B17DB4" w:rsidRDefault="00B17DB4" w:rsidP="00284B99">
      <w:pPr>
        <w:spacing w:after="0" w:line="360" w:lineRule="auto"/>
        <w:ind w:firstLine="567"/>
        <w:jc w:val="both"/>
        <w:rPr>
          <w:rFonts w:ascii="Times New Roman" w:hAnsi="Times New Roman" w:cs="Times New Roman"/>
          <w:sz w:val="24"/>
          <w:szCs w:val="24"/>
          <w:highlight w:val="yellow"/>
        </w:rPr>
      </w:pPr>
    </w:p>
    <w:p w14:paraId="036B0492" w14:textId="3B9B018C" w:rsidR="00B17DB4" w:rsidRDefault="00B17DB4" w:rsidP="00284B99">
      <w:pPr>
        <w:spacing w:after="0" w:line="360" w:lineRule="auto"/>
        <w:ind w:firstLine="567"/>
        <w:jc w:val="both"/>
        <w:rPr>
          <w:rFonts w:ascii="Times New Roman" w:hAnsi="Times New Roman" w:cs="Times New Roman"/>
          <w:sz w:val="24"/>
          <w:szCs w:val="24"/>
          <w:highlight w:val="yellow"/>
        </w:rPr>
      </w:pPr>
    </w:p>
    <w:p w14:paraId="10091EAC" w14:textId="1E4B3E94" w:rsidR="00380086" w:rsidRDefault="00380086" w:rsidP="00380086">
      <w:pPr>
        <w:pStyle w:val="Normal0"/>
        <w:tabs>
          <w:tab w:val="right" w:pos="2265"/>
        </w:tabs>
        <w:spacing w:line="360" w:lineRule="auto"/>
        <w:ind w:firstLine="567"/>
        <w:jc w:val="both"/>
        <w:rPr>
          <w:b/>
          <w:bCs/>
        </w:rPr>
      </w:pPr>
      <w:r>
        <w:rPr>
          <w:b/>
          <w:bCs/>
        </w:rPr>
        <w:lastRenderedPageBreak/>
        <w:t xml:space="preserve">2.3.2 </w:t>
      </w:r>
      <w:r w:rsidRPr="00FE76E7">
        <w:rPr>
          <w:b/>
          <w:bCs/>
          <w:lang w:val="en-US"/>
        </w:rPr>
        <w:t>Internet e World Wide Web</w:t>
      </w:r>
    </w:p>
    <w:p w14:paraId="6F087FBA" w14:textId="77777777" w:rsidR="00380086" w:rsidRDefault="00380086" w:rsidP="00380086">
      <w:pPr>
        <w:pStyle w:val="Normal0"/>
        <w:tabs>
          <w:tab w:val="right" w:pos="2265"/>
        </w:tabs>
        <w:spacing w:line="360" w:lineRule="auto"/>
        <w:ind w:firstLine="567"/>
        <w:jc w:val="both"/>
        <w:rPr>
          <w:b/>
          <w:bCs/>
        </w:rPr>
      </w:pPr>
    </w:p>
    <w:p w14:paraId="417491B0" w14:textId="3AF11529" w:rsidR="00380086" w:rsidRDefault="00380086" w:rsidP="00380086">
      <w:pPr>
        <w:pStyle w:val="Normal0"/>
        <w:tabs>
          <w:tab w:val="right" w:pos="2265"/>
        </w:tabs>
        <w:spacing w:line="360" w:lineRule="auto"/>
        <w:ind w:firstLine="567"/>
        <w:jc w:val="both"/>
        <w:rPr>
          <w:b/>
          <w:bCs/>
        </w:rPr>
      </w:pPr>
      <w:r>
        <w:rPr>
          <w:b/>
          <w:bCs/>
        </w:rPr>
        <w:t xml:space="preserve">2.3.2.1 </w:t>
      </w:r>
      <w:r w:rsidRPr="00380086">
        <w:rPr>
          <w:b/>
          <w:bCs/>
          <w:lang w:val="en-US"/>
        </w:rPr>
        <w:t>Internet</w:t>
      </w:r>
    </w:p>
    <w:p w14:paraId="44972DA7" w14:textId="7DFAFC1E" w:rsidR="00B17DB4" w:rsidRDefault="00B17DB4" w:rsidP="00284B99">
      <w:pPr>
        <w:spacing w:after="0" w:line="360" w:lineRule="auto"/>
        <w:ind w:firstLine="567"/>
        <w:jc w:val="both"/>
        <w:rPr>
          <w:rFonts w:ascii="Times New Roman" w:hAnsi="Times New Roman" w:cs="Times New Roman"/>
          <w:sz w:val="24"/>
          <w:szCs w:val="24"/>
          <w:highlight w:val="yellow"/>
        </w:rPr>
      </w:pPr>
    </w:p>
    <w:p w14:paraId="79BE7E53" w14:textId="77777777" w:rsidR="00380086" w:rsidRPr="00290FEE" w:rsidRDefault="00380086" w:rsidP="00380086">
      <w:pPr>
        <w:pStyle w:val="Normal0"/>
        <w:spacing w:line="360" w:lineRule="auto"/>
        <w:ind w:firstLine="567"/>
        <w:jc w:val="both"/>
      </w:pPr>
      <w:r>
        <w:t xml:space="preserve">A internet é uma rede de computadores - e, cada vez mais, não apenas de computadores - interconectados. Tanto os computadores, como TVs, celulares, consoles de jogos, veículos de transporte, equipamentos de monitoramento e segurança etc. conectados a esta rede são chamados de hospedeiros ou sistemas finais. A conexão entre sistemas finais pelos enlaces de comunicação (links - meios físicos, como cabos ou ondas de rádio, que transmitem os pacotes de informação de um ponto ao outro), e por computadores de pacotes (roteadores e </w:t>
      </w:r>
      <w:r w:rsidRPr="009071FD">
        <w:rPr>
          <w:i/>
          <w:iCs/>
        </w:rPr>
        <w:t>switches</w:t>
      </w:r>
      <w:r>
        <w:t>, que funcionam como entroncamentos dos enlaces). Comutadores de pacotes e enlaces de comunicação são organizados em redes, chamadas de provedores de serviços de internet (ISP), e é através destes provedores que os sistemas finais acessam a internet. (KUROSE, ROSS, 2011).</w:t>
      </w:r>
    </w:p>
    <w:p w14:paraId="1C012E91" w14:textId="306CDA82" w:rsidR="00380086" w:rsidRDefault="00380086" w:rsidP="00380086">
      <w:pPr>
        <w:pStyle w:val="Normal0"/>
        <w:spacing w:line="360" w:lineRule="auto"/>
        <w:ind w:firstLine="567"/>
        <w:jc w:val="both"/>
      </w:pPr>
      <w:r>
        <w:t>É nesse momento que começa ficar mais claro que a internet é, na verdade, uma "rede de redes" (KUROSE, ROSS, 2011, p. 23). Se um sistema final usando os serviços de um determinado ISP necessita se comunicar com um sistema final que utiliza o</w:t>
      </w:r>
      <w:r w:rsidR="4ECEC6C9">
        <w:t>s</w:t>
      </w:r>
      <w:r>
        <w:t xml:space="preserve"> serviços de outro a ISP (um computador doméstico acessando os conteúdos de um site, por exemplo), os dois ISPs usam o</w:t>
      </w:r>
      <w:r w:rsidR="69AA7E6B">
        <w:t>s</w:t>
      </w:r>
      <w:r>
        <w:t xml:space="preserve"> serviços de um ISP de nível mais alto (capaz de uma comunicação mais veloz) para se comunicar. (KUROSE, ROSS, 2011).</w:t>
      </w:r>
    </w:p>
    <w:p w14:paraId="35FF1BE9" w14:textId="77777777" w:rsidR="00380086" w:rsidRPr="00221AB8"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Para garantir o envio e a integridade dos dados trocados entre os diversos sistemas finais através dos múltiplos enlaces e comutadores, foram estabelecidos diversos protocolos de comunicação que regulam o tráfego de informações da internet. Os dois protocolos mais importantes são o TCP (T</w:t>
      </w:r>
      <w:r w:rsidRPr="009071FD">
        <w:rPr>
          <w:rFonts w:ascii="Times New Roman" w:hAnsi="Times New Roman" w:cs="Times New Roman"/>
          <w:i/>
          <w:iCs/>
          <w:sz w:val="24"/>
          <w:szCs w:val="24"/>
        </w:rPr>
        <w:t>ransmission Control Protocol</w:t>
      </w:r>
      <w:r w:rsidRPr="64D089F4">
        <w:rPr>
          <w:rFonts w:ascii="Times New Roman" w:hAnsi="Times New Roman" w:cs="Times New Roman"/>
          <w:sz w:val="24"/>
          <w:szCs w:val="24"/>
        </w:rPr>
        <w:t>) e o IP (</w:t>
      </w:r>
      <w:r w:rsidRPr="009071FD">
        <w:rPr>
          <w:rFonts w:ascii="Times New Roman" w:hAnsi="Times New Roman" w:cs="Times New Roman"/>
          <w:i/>
          <w:iCs/>
          <w:sz w:val="24"/>
          <w:szCs w:val="24"/>
        </w:rPr>
        <w:t>Internet Protocol</w:t>
      </w:r>
      <w:r w:rsidRPr="64D089F4">
        <w:rPr>
          <w:rFonts w:ascii="Times New Roman" w:hAnsi="Times New Roman" w:cs="Times New Roman"/>
          <w:sz w:val="24"/>
          <w:szCs w:val="24"/>
        </w:rPr>
        <w:t>). Ambos dão nome a arquitetura que é padrão da internet atual, chamado protocolo TCP/IP.</w:t>
      </w:r>
    </w:p>
    <w:p w14:paraId="16DE8999" w14:textId="77777777" w:rsidR="00380086" w:rsidRPr="00221AB8" w:rsidRDefault="00380086" w:rsidP="00380086">
      <w:pPr>
        <w:spacing w:after="0" w:line="360" w:lineRule="auto"/>
        <w:ind w:firstLine="567"/>
        <w:jc w:val="both"/>
        <w:rPr>
          <w:rFonts w:ascii="Times New Roman" w:hAnsi="Times New Roman" w:cs="Times New Roman"/>
          <w:sz w:val="24"/>
          <w:szCs w:val="24"/>
        </w:rPr>
      </w:pPr>
      <w:r w:rsidRPr="00221AB8">
        <w:rPr>
          <w:rFonts w:ascii="Times New Roman" w:hAnsi="Times New Roman" w:cs="Times New Roman"/>
          <w:sz w:val="24"/>
          <w:szCs w:val="24"/>
        </w:rPr>
        <w:t>Arquitetura do protocolo TCP/IP está organizado em quatro camadas, cada uma delas organizadas por protocolos específicos: a camada física, de rede, de transporte e de aplicação.</w:t>
      </w:r>
    </w:p>
    <w:p w14:paraId="72515EC9" w14:textId="64B03B45" w:rsidR="00380086" w:rsidRDefault="004C7A5F" w:rsidP="00380086">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O quadro 11,</w:t>
      </w:r>
      <w:r w:rsidR="00380086" w:rsidRPr="00221AB8">
        <w:rPr>
          <w:rFonts w:ascii="Times New Roman" w:hAnsi="Times New Roman" w:cs="Times New Roman"/>
          <w:sz w:val="24"/>
          <w:szCs w:val="24"/>
        </w:rPr>
        <w:t xml:space="preserve"> abaixo, </w:t>
      </w:r>
      <w:r w:rsidR="00380086">
        <w:rPr>
          <w:rFonts w:ascii="Times New Roman" w:hAnsi="Times New Roman" w:cs="Times New Roman"/>
          <w:sz w:val="24"/>
          <w:szCs w:val="24"/>
        </w:rPr>
        <w:t>adaptada</w:t>
      </w:r>
      <w:r w:rsidR="00380086" w:rsidRPr="00221AB8">
        <w:rPr>
          <w:rFonts w:ascii="Times New Roman" w:hAnsi="Times New Roman" w:cs="Times New Roman"/>
          <w:sz w:val="24"/>
          <w:szCs w:val="24"/>
        </w:rPr>
        <w:t xml:space="preserve"> de Alves (2019), apresenta os principais protocolos de rede utilizados atualmente.</w:t>
      </w:r>
    </w:p>
    <w:p w14:paraId="44DC353D" w14:textId="77777777" w:rsidR="00380086" w:rsidRDefault="00380086" w:rsidP="00380086">
      <w:pPr>
        <w:pStyle w:val="Normal0"/>
        <w:spacing w:line="360" w:lineRule="auto"/>
        <w:ind w:firstLine="567"/>
        <w:jc w:val="both"/>
      </w:pPr>
    </w:p>
    <w:p w14:paraId="20A70A94" w14:textId="295D86CA" w:rsidR="00380086" w:rsidRDefault="00380086" w:rsidP="00284B99">
      <w:pPr>
        <w:spacing w:after="0" w:line="360" w:lineRule="auto"/>
        <w:ind w:firstLine="567"/>
        <w:jc w:val="both"/>
        <w:rPr>
          <w:rFonts w:ascii="Times New Roman" w:hAnsi="Times New Roman" w:cs="Times New Roman"/>
          <w:sz w:val="24"/>
          <w:szCs w:val="24"/>
          <w:highlight w:val="yellow"/>
        </w:rPr>
      </w:pPr>
    </w:p>
    <w:p w14:paraId="0408C8F4" w14:textId="57DEAD2B" w:rsidR="00380086" w:rsidRDefault="00380086" w:rsidP="00284B99">
      <w:pPr>
        <w:spacing w:after="0" w:line="360" w:lineRule="auto"/>
        <w:ind w:firstLine="567"/>
        <w:jc w:val="both"/>
        <w:rPr>
          <w:rFonts w:ascii="Times New Roman" w:hAnsi="Times New Roman" w:cs="Times New Roman"/>
          <w:sz w:val="24"/>
          <w:szCs w:val="24"/>
          <w:highlight w:val="yellow"/>
        </w:rPr>
      </w:pPr>
    </w:p>
    <w:p w14:paraId="14A62211" w14:textId="447598AD" w:rsidR="004C7A5F" w:rsidRDefault="004C7A5F" w:rsidP="00284B99">
      <w:pPr>
        <w:spacing w:after="0" w:line="360" w:lineRule="auto"/>
        <w:ind w:firstLine="567"/>
        <w:jc w:val="both"/>
        <w:rPr>
          <w:rFonts w:ascii="Times New Roman" w:hAnsi="Times New Roman" w:cs="Times New Roman"/>
          <w:sz w:val="24"/>
          <w:szCs w:val="24"/>
          <w:highlight w:val="yellow"/>
        </w:rPr>
      </w:pPr>
    </w:p>
    <w:p w14:paraId="37DDC2CC" w14:textId="40C5EA1C" w:rsidR="00380086" w:rsidRDefault="004C7A5F" w:rsidP="004C7A5F">
      <w:pPr>
        <w:spacing w:after="0" w:line="360" w:lineRule="auto"/>
        <w:ind w:firstLine="567"/>
        <w:jc w:val="center"/>
        <w:rPr>
          <w:rFonts w:ascii="Times New Roman" w:hAnsi="Times New Roman" w:cs="Times New Roman"/>
          <w:sz w:val="24"/>
          <w:szCs w:val="24"/>
          <w:highlight w:val="yellow"/>
        </w:rPr>
      </w:pPr>
      <w:r w:rsidRPr="004C7A5F">
        <w:rPr>
          <w:rFonts w:ascii="Times New Roman" w:hAnsi="Times New Roman" w:cs="Times New Roman"/>
          <w:sz w:val="24"/>
          <w:szCs w:val="24"/>
        </w:rPr>
        <w:lastRenderedPageBreak/>
        <w:t>Quadro 1</w:t>
      </w:r>
      <w:r>
        <w:rPr>
          <w:rFonts w:ascii="Times New Roman" w:hAnsi="Times New Roman" w:cs="Times New Roman"/>
          <w:sz w:val="24"/>
          <w:szCs w:val="24"/>
        </w:rPr>
        <w:t>1</w:t>
      </w:r>
      <w:r w:rsidRPr="004C7A5F">
        <w:rPr>
          <w:rFonts w:ascii="Times New Roman" w:hAnsi="Times New Roman" w:cs="Times New Roman"/>
          <w:sz w:val="24"/>
          <w:szCs w:val="24"/>
        </w:rPr>
        <w:t xml:space="preserve"> – </w:t>
      </w:r>
      <w:r>
        <w:rPr>
          <w:rFonts w:ascii="Times New Roman" w:hAnsi="Times New Roman" w:cs="Times New Roman"/>
          <w:sz w:val="24"/>
          <w:szCs w:val="24"/>
        </w:rPr>
        <w:t>P</w:t>
      </w:r>
      <w:r w:rsidRPr="004C7A5F">
        <w:rPr>
          <w:rFonts w:ascii="Times New Roman" w:hAnsi="Times New Roman" w:cs="Times New Roman"/>
          <w:sz w:val="24"/>
          <w:szCs w:val="24"/>
        </w:rPr>
        <w:t>rincipais protocolos de rede utilizados atualmente</w:t>
      </w:r>
    </w:p>
    <w:tbl>
      <w:tblPr>
        <w:tblStyle w:val="Tabelacomgrade"/>
        <w:tblW w:w="0" w:type="auto"/>
        <w:tblLook w:val="04A0" w:firstRow="1" w:lastRow="0" w:firstColumn="1" w:lastColumn="0" w:noHBand="0" w:noVBand="1"/>
      </w:tblPr>
      <w:tblGrid>
        <w:gridCol w:w="3114"/>
        <w:gridCol w:w="5947"/>
      </w:tblGrid>
      <w:tr w:rsidR="00380086" w:rsidRPr="00380086" w14:paraId="065AEF00" w14:textId="77777777" w:rsidTr="64D089F4">
        <w:tc>
          <w:tcPr>
            <w:tcW w:w="3114" w:type="dxa"/>
          </w:tcPr>
          <w:p w14:paraId="4601A049" w14:textId="77777777" w:rsidR="00380086" w:rsidRPr="004C7A5F" w:rsidRDefault="00380086" w:rsidP="00380086">
            <w:pPr>
              <w:rPr>
                <w:rFonts w:ascii="Times New Roman" w:hAnsi="Times New Roman" w:cs="Times New Roman"/>
                <w:b/>
                <w:bCs/>
                <w:sz w:val="20"/>
                <w:szCs w:val="20"/>
              </w:rPr>
            </w:pPr>
            <w:r w:rsidRPr="004C7A5F">
              <w:rPr>
                <w:rFonts w:ascii="Times New Roman" w:hAnsi="Times New Roman" w:cs="Times New Roman"/>
                <w:b/>
                <w:bCs/>
                <w:sz w:val="20"/>
                <w:szCs w:val="20"/>
              </w:rPr>
              <w:t>Protocolo</w:t>
            </w:r>
          </w:p>
        </w:tc>
        <w:tc>
          <w:tcPr>
            <w:tcW w:w="5947" w:type="dxa"/>
          </w:tcPr>
          <w:p w14:paraId="476EF287" w14:textId="77777777" w:rsidR="00380086" w:rsidRPr="00380086" w:rsidRDefault="00380086" w:rsidP="00380086">
            <w:pPr>
              <w:jc w:val="both"/>
              <w:rPr>
                <w:rFonts w:ascii="Times New Roman" w:hAnsi="Times New Roman" w:cs="Times New Roman"/>
                <w:b/>
                <w:bCs/>
                <w:sz w:val="20"/>
                <w:szCs w:val="20"/>
              </w:rPr>
            </w:pPr>
            <w:r w:rsidRPr="00380086">
              <w:rPr>
                <w:rFonts w:ascii="Times New Roman" w:hAnsi="Times New Roman" w:cs="Times New Roman"/>
                <w:b/>
                <w:bCs/>
                <w:sz w:val="20"/>
                <w:szCs w:val="20"/>
              </w:rPr>
              <w:t>Descrição</w:t>
            </w:r>
          </w:p>
        </w:tc>
      </w:tr>
      <w:tr w:rsidR="00380086" w:rsidRPr="00380086" w14:paraId="7E285B06" w14:textId="77777777" w:rsidTr="64D089F4">
        <w:tc>
          <w:tcPr>
            <w:tcW w:w="3114" w:type="dxa"/>
          </w:tcPr>
          <w:p w14:paraId="698F9130"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HTTP (</w:t>
            </w:r>
            <w:r w:rsidRPr="009071FD">
              <w:rPr>
                <w:rFonts w:ascii="Times New Roman" w:hAnsi="Times New Roman" w:cs="Times New Roman"/>
                <w:i/>
                <w:iCs/>
                <w:sz w:val="20"/>
                <w:szCs w:val="20"/>
              </w:rPr>
              <w:t>HyperText Transfer Protocol</w:t>
            </w:r>
            <w:r w:rsidRPr="64D089F4">
              <w:rPr>
                <w:rFonts w:ascii="Times New Roman" w:hAnsi="Times New Roman" w:cs="Times New Roman"/>
                <w:sz w:val="20"/>
                <w:szCs w:val="20"/>
              </w:rPr>
              <w:t xml:space="preserve">) </w:t>
            </w:r>
          </w:p>
        </w:tc>
        <w:tc>
          <w:tcPr>
            <w:tcW w:w="5947" w:type="dxa"/>
          </w:tcPr>
          <w:p w14:paraId="43C1D580"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Utilizado pela WWW, permite o acesso a documentos de hipertexto em formato HTML. Esse protocolo torna possível a interligação de diversos documentos por meio de hipertextos.</w:t>
            </w:r>
          </w:p>
        </w:tc>
      </w:tr>
      <w:tr w:rsidR="00380086" w:rsidRPr="00380086" w14:paraId="500B4B84" w14:textId="77777777" w:rsidTr="64D089F4">
        <w:tc>
          <w:tcPr>
            <w:tcW w:w="3114" w:type="dxa"/>
          </w:tcPr>
          <w:p w14:paraId="6D38F8FA"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FTP (</w:t>
            </w:r>
            <w:r w:rsidRPr="009071FD">
              <w:rPr>
                <w:rFonts w:ascii="Times New Roman" w:hAnsi="Times New Roman" w:cs="Times New Roman"/>
                <w:i/>
                <w:iCs/>
                <w:sz w:val="20"/>
                <w:szCs w:val="20"/>
              </w:rPr>
              <w:t>File Transfer Protocol</w:t>
            </w:r>
            <w:r w:rsidRPr="64D089F4">
              <w:rPr>
                <w:rFonts w:ascii="Times New Roman" w:hAnsi="Times New Roman" w:cs="Times New Roman"/>
                <w:sz w:val="20"/>
                <w:szCs w:val="20"/>
              </w:rPr>
              <w:t>)</w:t>
            </w:r>
          </w:p>
        </w:tc>
        <w:tc>
          <w:tcPr>
            <w:tcW w:w="5947" w:type="dxa"/>
          </w:tcPr>
          <w:p w14:paraId="3DB47C24"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Utilizado na transferência de arquivos pela rede.</w:t>
            </w:r>
          </w:p>
        </w:tc>
      </w:tr>
      <w:tr w:rsidR="00380086" w:rsidRPr="00380086" w14:paraId="1700CBD1" w14:textId="77777777" w:rsidTr="64D089F4">
        <w:tc>
          <w:tcPr>
            <w:tcW w:w="3114" w:type="dxa"/>
          </w:tcPr>
          <w:p w14:paraId="5C5CEA02"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SMTP (</w:t>
            </w:r>
            <w:r w:rsidRPr="009071FD">
              <w:rPr>
                <w:rFonts w:ascii="Times New Roman" w:hAnsi="Times New Roman" w:cs="Times New Roman"/>
                <w:i/>
                <w:iCs/>
                <w:sz w:val="20"/>
                <w:szCs w:val="20"/>
              </w:rPr>
              <w:t>Simple Mail Transfer Protocol</w:t>
            </w:r>
            <w:r w:rsidRPr="64D089F4">
              <w:rPr>
                <w:rFonts w:ascii="Times New Roman" w:hAnsi="Times New Roman" w:cs="Times New Roman"/>
                <w:sz w:val="20"/>
                <w:szCs w:val="20"/>
              </w:rPr>
              <w:t>)</w:t>
            </w:r>
          </w:p>
        </w:tc>
        <w:tc>
          <w:tcPr>
            <w:tcW w:w="5947" w:type="dxa"/>
          </w:tcPr>
          <w:p w14:paraId="738A2D82" w14:textId="77777777" w:rsidR="00380086" w:rsidRPr="00380086" w:rsidRDefault="00380086" w:rsidP="00380086">
            <w:pPr>
              <w:rPr>
                <w:rFonts w:ascii="Times New Roman" w:hAnsi="Times New Roman" w:cs="Times New Roman"/>
                <w:sz w:val="20"/>
                <w:szCs w:val="20"/>
              </w:rPr>
            </w:pPr>
            <w:r w:rsidRPr="00380086">
              <w:rPr>
                <w:rFonts w:ascii="Times New Roman" w:hAnsi="Times New Roman" w:cs="Times New Roman"/>
                <w:sz w:val="20"/>
                <w:szCs w:val="20"/>
              </w:rPr>
              <w:t>Utilizado na transferência de mensagens eletrônicas do servidor de correio do remetente para o servidor de correio do destinatário.</w:t>
            </w:r>
          </w:p>
        </w:tc>
      </w:tr>
      <w:tr w:rsidR="00380086" w:rsidRPr="00380086" w14:paraId="32894A6E" w14:textId="77777777" w:rsidTr="64D089F4">
        <w:tc>
          <w:tcPr>
            <w:tcW w:w="3114" w:type="dxa"/>
          </w:tcPr>
          <w:p w14:paraId="1497C082"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POP (</w:t>
            </w:r>
            <w:r w:rsidRPr="009071FD">
              <w:rPr>
                <w:rFonts w:ascii="Times New Roman" w:hAnsi="Times New Roman" w:cs="Times New Roman"/>
                <w:i/>
                <w:iCs/>
                <w:sz w:val="20"/>
                <w:szCs w:val="20"/>
              </w:rPr>
              <w:t>Post Office Protocol</w:t>
            </w:r>
            <w:r w:rsidRPr="64D089F4">
              <w:rPr>
                <w:rFonts w:ascii="Times New Roman" w:hAnsi="Times New Roman" w:cs="Times New Roman"/>
                <w:sz w:val="20"/>
                <w:szCs w:val="20"/>
              </w:rPr>
              <w:t>)</w:t>
            </w:r>
          </w:p>
        </w:tc>
        <w:tc>
          <w:tcPr>
            <w:tcW w:w="5947" w:type="dxa"/>
          </w:tcPr>
          <w:p w14:paraId="1CC0FBD1"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Permite a recuperação das mensagens armazenadas em um servidor de correio eletrônico.</w:t>
            </w:r>
          </w:p>
        </w:tc>
      </w:tr>
      <w:tr w:rsidR="00380086" w:rsidRPr="00380086" w14:paraId="5254D539" w14:textId="77777777" w:rsidTr="64D089F4">
        <w:tc>
          <w:tcPr>
            <w:tcW w:w="3114" w:type="dxa"/>
          </w:tcPr>
          <w:p w14:paraId="57F93F11"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TELNET (</w:t>
            </w:r>
            <w:r w:rsidRPr="009071FD">
              <w:rPr>
                <w:rFonts w:ascii="Times New Roman" w:hAnsi="Times New Roman" w:cs="Times New Roman"/>
                <w:i/>
                <w:iCs/>
                <w:sz w:val="20"/>
                <w:szCs w:val="20"/>
              </w:rPr>
              <w:t>Teletype Network</w:t>
            </w:r>
            <w:r w:rsidRPr="64D089F4">
              <w:rPr>
                <w:rFonts w:ascii="Times New Roman" w:hAnsi="Times New Roman" w:cs="Times New Roman"/>
                <w:sz w:val="20"/>
                <w:szCs w:val="20"/>
              </w:rPr>
              <w:t>)</w:t>
            </w:r>
          </w:p>
        </w:tc>
        <w:tc>
          <w:tcPr>
            <w:tcW w:w="5947" w:type="dxa"/>
          </w:tcPr>
          <w:p w14:paraId="0FF5589A"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Protocolo que permite efetuar login remoto em máquinas nas quais o usuário possui uma conta de acesso. É possível ainda executar remotamente aplicações por meio de um terminal</w:t>
            </w:r>
          </w:p>
        </w:tc>
      </w:tr>
      <w:tr w:rsidR="00380086" w:rsidRPr="00380086" w14:paraId="3D2483B7" w14:textId="77777777" w:rsidTr="64D089F4">
        <w:tc>
          <w:tcPr>
            <w:tcW w:w="3114" w:type="dxa"/>
          </w:tcPr>
          <w:p w14:paraId="1B84DE46"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ICMP (</w:t>
            </w:r>
            <w:r w:rsidRPr="009071FD">
              <w:rPr>
                <w:rFonts w:ascii="Times New Roman" w:hAnsi="Times New Roman" w:cs="Times New Roman"/>
                <w:i/>
                <w:iCs/>
                <w:sz w:val="20"/>
                <w:szCs w:val="20"/>
              </w:rPr>
              <w:t>Internet Control Message Protocol</w:t>
            </w:r>
            <w:r w:rsidRPr="64D089F4">
              <w:rPr>
                <w:rFonts w:ascii="Times New Roman" w:hAnsi="Times New Roman" w:cs="Times New Roman"/>
                <w:sz w:val="20"/>
                <w:szCs w:val="20"/>
              </w:rPr>
              <w:t>)</w:t>
            </w:r>
          </w:p>
        </w:tc>
        <w:tc>
          <w:tcPr>
            <w:tcW w:w="5947" w:type="dxa"/>
          </w:tcPr>
          <w:p w14:paraId="534FF2DA"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Serve para monitoramento contínuo da rede pelos roteadores ou por programas de gerenciamento.</w:t>
            </w:r>
          </w:p>
        </w:tc>
      </w:tr>
      <w:tr w:rsidR="00380086" w:rsidRPr="00380086" w14:paraId="7D53E6BC" w14:textId="77777777" w:rsidTr="64D089F4">
        <w:tc>
          <w:tcPr>
            <w:tcW w:w="3114" w:type="dxa"/>
          </w:tcPr>
          <w:p w14:paraId="3CDDDA3F" w14:textId="77777777" w:rsidR="00380086" w:rsidRPr="004C7A5F" w:rsidRDefault="00380086" w:rsidP="00380086">
            <w:pPr>
              <w:rPr>
                <w:rFonts w:ascii="Times New Roman" w:hAnsi="Times New Roman" w:cs="Times New Roman"/>
                <w:sz w:val="20"/>
                <w:szCs w:val="20"/>
                <w:lang w:val="en-US"/>
              </w:rPr>
            </w:pPr>
            <w:r w:rsidRPr="64D089F4">
              <w:rPr>
                <w:rFonts w:ascii="Times New Roman" w:hAnsi="Times New Roman" w:cs="Times New Roman"/>
                <w:sz w:val="20"/>
                <w:szCs w:val="20"/>
                <w:lang w:val="en-US"/>
              </w:rPr>
              <w:t>IGMP (</w:t>
            </w:r>
            <w:r w:rsidRPr="009071FD">
              <w:rPr>
                <w:rFonts w:ascii="Times New Roman" w:hAnsi="Times New Roman" w:cs="Times New Roman"/>
                <w:i/>
                <w:iCs/>
                <w:sz w:val="20"/>
                <w:szCs w:val="20"/>
                <w:lang w:val="en-US"/>
              </w:rPr>
              <w:t>Internet Group Management Protocol</w:t>
            </w:r>
            <w:r w:rsidRPr="64D089F4">
              <w:rPr>
                <w:rFonts w:ascii="Times New Roman" w:hAnsi="Times New Roman" w:cs="Times New Roman"/>
                <w:sz w:val="20"/>
                <w:szCs w:val="20"/>
                <w:lang w:val="en-US"/>
              </w:rPr>
              <w:t>)</w:t>
            </w:r>
          </w:p>
        </w:tc>
        <w:tc>
          <w:tcPr>
            <w:tcW w:w="5947" w:type="dxa"/>
          </w:tcPr>
          <w:p w14:paraId="260A89C4" w14:textId="77777777" w:rsidR="00380086" w:rsidRPr="00380086" w:rsidRDefault="00380086" w:rsidP="00380086">
            <w:pPr>
              <w:rPr>
                <w:rFonts w:ascii="Times New Roman" w:hAnsi="Times New Roman" w:cs="Times New Roman"/>
                <w:sz w:val="20"/>
                <w:szCs w:val="20"/>
              </w:rPr>
            </w:pPr>
            <w:r w:rsidRPr="00380086">
              <w:rPr>
                <w:rFonts w:ascii="Times New Roman" w:hAnsi="Times New Roman" w:cs="Times New Roman"/>
                <w:sz w:val="20"/>
                <w:szCs w:val="20"/>
              </w:rPr>
              <w:t>Permite o endereçamento de um datagrama IP a um conjunto de dispositivos que fazem parte de um grupo representado por endereço IP da classe D.</w:t>
            </w:r>
          </w:p>
        </w:tc>
      </w:tr>
      <w:tr w:rsidR="00380086" w:rsidRPr="00380086" w14:paraId="4CA83AA0" w14:textId="77777777" w:rsidTr="64D089F4">
        <w:tc>
          <w:tcPr>
            <w:tcW w:w="3114" w:type="dxa"/>
          </w:tcPr>
          <w:p w14:paraId="16C7C5E4" w14:textId="77777777" w:rsidR="00380086" w:rsidRPr="004C7A5F"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ARP (</w:t>
            </w:r>
            <w:r w:rsidRPr="009071FD">
              <w:rPr>
                <w:rFonts w:ascii="Times New Roman" w:hAnsi="Times New Roman" w:cs="Times New Roman"/>
                <w:i/>
                <w:iCs/>
                <w:sz w:val="20"/>
                <w:szCs w:val="20"/>
              </w:rPr>
              <w:t>Address Resolution Protocol</w:t>
            </w:r>
            <w:r w:rsidRPr="64D089F4">
              <w:rPr>
                <w:rFonts w:ascii="Times New Roman" w:hAnsi="Times New Roman" w:cs="Times New Roman"/>
                <w:sz w:val="20"/>
                <w:szCs w:val="20"/>
              </w:rPr>
              <w:t>)</w:t>
            </w:r>
          </w:p>
        </w:tc>
        <w:tc>
          <w:tcPr>
            <w:tcW w:w="5947" w:type="dxa"/>
          </w:tcPr>
          <w:p w14:paraId="08FF7E98" w14:textId="77777777" w:rsidR="00380086" w:rsidRPr="00380086" w:rsidRDefault="00380086" w:rsidP="00380086">
            <w:pPr>
              <w:jc w:val="both"/>
              <w:rPr>
                <w:rFonts w:ascii="Times New Roman" w:hAnsi="Times New Roman" w:cs="Times New Roman"/>
                <w:sz w:val="20"/>
                <w:szCs w:val="20"/>
              </w:rPr>
            </w:pPr>
            <w:r w:rsidRPr="00380086">
              <w:rPr>
                <w:rFonts w:ascii="Times New Roman" w:hAnsi="Times New Roman" w:cs="Times New Roman"/>
                <w:sz w:val="20"/>
                <w:szCs w:val="20"/>
              </w:rPr>
              <w:t>Possibilita encontrar o endereço de um adaptador de rede Ethernet que corresponde a um endereço IP.</w:t>
            </w:r>
          </w:p>
        </w:tc>
      </w:tr>
      <w:tr w:rsidR="00380086" w:rsidRPr="00380086" w14:paraId="67922EA7" w14:textId="77777777" w:rsidTr="64D089F4">
        <w:tc>
          <w:tcPr>
            <w:tcW w:w="3114" w:type="dxa"/>
          </w:tcPr>
          <w:p w14:paraId="6CDDE8CF" w14:textId="77777777" w:rsidR="00380086" w:rsidRPr="004C7A5F" w:rsidRDefault="00380086" w:rsidP="00380086">
            <w:pPr>
              <w:rPr>
                <w:rFonts w:ascii="Times New Roman" w:hAnsi="Times New Roman" w:cs="Times New Roman"/>
                <w:sz w:val="20"/>
                <w:szCs w:val="20"/>
                <w:lang w:val="en-US"/>
              </w:rPr>
            </w:pPr>
            <w:r w:rsidRPr="64D089F4">
              <w:rPr>
                <w:rFonts w:ascii="Times New Roman" w:hAnsi="Times New Roman" w:cs="Times New Roman"/>
                <w:sz w:val="20"/>
                <w:szCs w:val="20"/>
                <w:lang w:val="en-US"/>
              </w:rPr>
              <w:t>RARP (</w:t>
            </w:r>
            <w:r w:rsidRPr="009071FD">
              <w:rPr>
                <w:rFonts w:ascii="Times New Roman" w:hAnsi="Times New Roman" w:cs="Times New Roman"/>
                <w:i/>
                <w:iCs/>
                <w:sz w:val="20"/>
                <w:szCs w:val="20"/>
                <w:lang w:val="en-US"/>
              </w:rPr>
              <w:t>Reverse Address Resolution Protocol</w:t>
            </w:r>
            <w:r w:rsidRPr="64D089F4">
              <w:rPr>
                <w:rFonts w:ascii="Times New Roman" w:hAnsi="Times New Roman" w:cs="Times New Roman"/>
                <w:sz w:val="20"/>
                <w:szCs w:val="20"/>
                <w:lang w:val="en-US"/>
              </w:rPr>
              <w:t>)</w:t>
            </w:r>
          </w:p>
        </w:tc>
        <w:tc>
          <w:tcPr>
            <w:tcW w:w="5947" w:type="dxa"/>
          </w:tcPr>
          <w:p w14:paraId="1839417E" w14:textId="77777777" w:rsidR="00380086" w:rsidRPr="00380086" w:rsidRDefault="00380086" w:rsidP="00380086">
            <w:pPr>
              <w:rPr>
                <w:rFonts w:ascii="Times New Roman" w:hAnsi="Times New Roman" w:cs="Times New Roman"/>
                <w:sz w:val="20"/>
                <w:szCs w:val="20"/>
              </w:rPr>
            </w:pPr>
            <w:r w:rsidRPr="64D089F4">
              <w:rPr>
                <w:rFonts w:ascii="Times New Roman" w:hAnsi="Times New Roman" w:cs="Times New Roman"/>
                <w:sz w:val="20"/>
                <w:szCs w:val="20"/>
              </w:rPr>
              <w:t xml:space="preserve">Permite encontrar o endereço IP correspondente ao endereço físico de um adaptador de rede </w:t>
            </w:r>
            <w:r w:rsidRPr="009071FD">
              <w:rPr>
                <w:rFonts w:ascii="Times New Roman" w:hAnsi="Times New Roman" w:cs="Times New Roman"/>
                <w:i/>
                <w:iCs/>
                <w:sz w:val="20"/>
                <w:szCs w:val="20"/>
              </w:rPr>
              <w:t>Ethernet</w:t>
            </w:r>
            <w:r w:rsidRPr="64D089F4">
              <w:rPr>
                <w:rFonts w:ascii="Times New Roman" w:hAnsi="Times New Roman" w:cs="Times New Roman"/>
                <w:sz w:val="20"/>
                <w:szCs w:val="20"/>
              </w:rPr>
              <w:t>, utilizando seu endereço MAC.</w:t>
            </w:r>
          </w:p>
        </w:tc>
      </w:tr>
      <w:tr w:rsidR="00380086" w:rsidRPr="00380086" w14:paraId="5FBB2D31" w14:textId="77777777" w:rsidTr="64D089F4">
        <w:tc>
          <w:tcPr>
            <w:tcW w:w="3114" w:type="dxa"/>
          </w:tcPr>
          <w:p w14:paraId="6E149921" w14:textId="77777777" w:rsidR="00380086" w:rsidRPr="004C7A5F" w:rsidRDefault="00380086" w:rsidP="00380086">
            <w:pPr>
              <w:rPr>
                <w:rFonts w:ascii="Times New Roman" w:hAnsi="Times New Roman" w:cs="Times New Roman"/>
                <w:sz w:val="20"/>
                <w:szCs w:val="20"/>
              </w:rPr>
            </w:pPr>
            <w:r w:rsidRPr="004C7A5F">
              <w:rPr>
                <w:rFonts w:ascii="Times New Roman" w:hAnsi="Times New Roman" w:cs="Times New Roman"/>
                <w:color w:val="3C3C3C"/>
                <w:sz w:val="20"/>
                <w:szCs w:val="20"/>
                <w:shd w:val="clear" w:color="auto" w:fill="FAFAFA"/>
              </w:rPr>
              <w:t>UDP (</w:t>
            </w:r>
            <w:r w:rsidRPr="009071FD">
              <w:rPr>
                <w:rFonts w:ascii="Times New Roman" w:hAnsi="Times New Roman" w:cs="Times New Roman"/>
                <w:i/>
                <w:iCs/>
                <w:color w:val="3C3C3C"/>
                <w:sz w:val="20"/>
                <w:szCs w:val="20"/>
                <w:shd w:val="clear" w:color="auto" w:fill="FAFAFA"/>
              </w:rPr>
              <w:t>User Datagram Protocol)</w:t>
            </w:r>
          </w:p>
        </w:tc>
        <w:tc>
          <w:tcPr>
            <w:tcW w:w="5947" w:type="dxa"/>
          </w:tcPr>
          <w:p w14:paraId="27436660" w14:textId="25F1BF29" w:rsidR="00380086" w:rsidRPr="00380086" w:rsidRDefault="00380086" w:rsidP="00380086">
            <w:pPr>
              <w:rPr>
                <w:rFonts w:ascii="Times New Roman" w:hAnsi="Times New Roman" w:cs="Times New Roman"/>
                <w:sz w:val="20"/>
                <w:szCs w:val="20"/>
              </w:rPr>
            </w:pPr>
            <w:r w:rsidRPr="00380086">
              <w:rPr>
                <w:rFonts w:ascii="Times New Roman" w:hAnsi="Times New Roman" w:cs="Times New Roman"/>
                <w:color w:val="3C3C3C"/>
                <w:sz w:val="20"/>
                <w:szCs w:val="20"/>
                <w:shd w:val="clear" w:color="auto" w:fill="FAFAFA"/>
              </w:rPr>
              <w:t>Utilizado por uma aplicação na transferência de dados, denominados pacotes, sem pre</w:t>
            </w:r>
            <w:r w:rsidR="45D41F91" w:rsidRPr="00380086">
              <w:rPr>
                <w:rFonts w:ascii="Times New Roman" w:hAnsi="Times New Roman" w:cs="Times New Roman"/>
                <w:color w:val="3C3C3C"/>
                <w:sz w:val="20"/>
                <w:szCs w:val="20"/>
                <w:shd w:val="clear" w:color="auto" w:fill="FAFAFA"/>
              </w:rPr>
              <w:t>o</w:t>
            </w:r>
            <w:r w:rsidRPr="00380086">
              <w:rPr>
                <w:rFonts w:ascii="Times New Roman" w:hAnsi="Times New Roman" w:cs="Times New Roman"/>
                <w:color w:val="3C3C3C"/>
                <w:sz w:val="20"/>
                <w:szCs w:val="20"/>
                <w:shd w:val="clear" w:color="auto" w:fill="FAFAFA"/>
              </w:rPr>
              <w:t>cupação de estabelecimento de uma conexão prévia ou na confiabilidade dos dados.</w:t>
            </w:r>
          </w:p>
        </w:tc>
      </w:tr>
    </w:tbl>
    <w:p w14:paraId="6E40FB10" w14:textId="5543BEC4" w:rsidR="00380086" w:rsidRDefault="004C7A5F" w:rsidP="0038008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Fonte: Adaptado de</w:t>
      </w:r>
      <w:r w:rsidR="00380086">
        <w:rPr>
          <w:rFonts w:ascii="Times New Roman" w:hAnsi="Times New Roman" w:cs="Times New Roman"/>
          <w:sz w:val="24"/>
          <w:szCs w:val="24"/>
        </w:rPr>
        <w:t xml:space="preserve"> Alves (2019)</w:t>
      </w:r>
    </w:p>
    <w:p w14:paraId="3D7B809B" w14:textId="77777777" w:rsidR="00380086" w:rsidRDefault="00380086" w:rsidP="00284B99">
      <w:pPr>
        <w:spacing w:after="0" w:line="360" w:lineRule="auto"/>
        <w:ind w:firstLine="567"/>
        <w:jc w:val="both"/>
        <w:rPr>
          <w:rFonts w:ascii="Times New Roman" w:hAnsi="Times New Roman" w:cs="Times New Roman"/>
          <w:sz w:val="24"/>
          <w:szCs w:val="24"/>
          <w:highlight w:val="yellow"/>
        </w:rPr>
      </w:pPr>
    </w:p>
    <w:p w14:paraId="1EB77F3D" w14:textId="38884BCE" w:rsidR="00380086" w:rsidRDefault="00380086" w:rsidP="00380086">
      <w:pPr>
        <w:pStyle w:val="Normal0"/>
        <w:tabs>
          <w:tab w:val="right" w:pos="2265"/>
        </w:tabs>
        <w:spacing w:line="360" w:lineRule="auto"/>
        <w:ind w:firstLine="567"/>
        <w:jc w:val="both"/>
        <w:rPr>
          <w:b/>
          <w:bCs/>
        </w:rPr>
      </w:pPr>
      <w:r w:rsidRPr="64D089F4">
        <w:rPr>
          <w:b/>
          <w:bCs/>
        </w:rPr>
        <w:t xml:space="preserve">2.3.2.2 </w:t>
      </w:r>
      <w:r w:rsidRPr="009071FD">
        <w:rPr>
          <w:b/>
          <w:bCs/>
          <w:i/>
          <w:iCs/>
        </w:rPr>
        <w:t>World Wide Web</w:t>
      </w:r>
    </w:p>
    <w:p w14:paraId="0757C5E5" w14:textId="77777777" w:rsidR="00380086" w:rsidRDefault="00380086" w:rsidP="00380086">
      <w:pPr>
        <w:spacing w:after="0" w:line="360" w:lineRule="auto"/>
        <w:ind w:firstLine="567"/>
        <w:jc w:val="both"/>
        <w:rPr>
          <w:rFonts w:ascii="Times New Roman" w:hAnsi="Times New Roman" w:cs="Times New Roman"/>
          <w:sz w:val="24"/>
          <w:szCs w:val="24"/>
        </w:rPr>
      </w:pPr>
    </w:p>
    <w:p w14:paraId="0CAD8EDD" w14:textId="584FC57A" w:rsidR="00380086" w:rsidRPr="00D05CC5"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A internet também pode ser descrita (KUROSE, ROSS, 2011) com uma infraestrutura de provimento de serviços para aplicações distribuídas. Aplicações distribuídas são aplicações que envolvem a troca de informações entre diversos sistemas finais. Serviços de e-mail, redes sociais, jogos distribuídos, compartilhamento de arquivos e </w:t>
      </w:r>
      <w:r w:rsidRPr="009071FD">
        <w:rPr>
          <w:rFonts w:ascii="Times New Roman" w:hAnsi="Times New Roman" w:cs="Times New Roman"/>
          <w:i/>
          <w:iCs/>
          <w:sz w:val="24"/>
          <w:szCs w:val="24"/>
        </w:rPr>
        <w:t>streaming</w:t>
      </w:r>
      <w:r w:rsidRPr="64D089F4">
        <w:rPr>
          <w:rFonts w:ascii="Times New Roman" w:hAnsi="Times New Roman" w:cs="Times New Roman"/>
          <w:sz w:val="24"/>
          <w:szCs w:val="24"/>
        </w:rPr>
        <w:t xml:space="preserve"> são exemplos de aplicações distribuídas que usam a infraestrutura da internet. A </w:t>
      </w:r>
      <w:r w:rsidRPr="009071FD">
        <w:rPr>
          <w:rFonts w:ascii="Times New Roman" w:hAnsi="Times New Roman" w:cs="Times New Roman"/>
          <w:i/>
          <w:iCs/>
          <w:sz w:val="24"/>
          <w:szCs w:val="24"/>
        </w:rPr>
        <w:t>Web</w:t>
      </w:r>
      <w:r w:rsidRPr="64D089F4">
        <w:rPr>
          <w:rFonts w:ascii="Times New Roman" w:hAnsi="Times New Roman" w:cs="Times New Roman"/>
          <w:sz w:val="24"/>
          <w:szCs w:val="24"/>
        </w:rPr>
        <w:t xml:space="preserve"> também deve ser incluída nesta lista.</w:t>
      </w:r>
    </w:p>
    <w:p w14:paraId="794E7193" w14:textId="77777777" w:rsidR="00380086" w:rsidRPr="00D05CC5"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Ljubomir (2016, p. 398) define: “A </w:t>
      </w:r>
      <w:r w:rsidRPr="009071FD">
        <w:rPr>
          <w:rFonts w:ascii="Times New Roman" w:hAnsi="Times New Roman" w:cs="Times New Roman"/>
          <w:i/>
          <w:iCs/>
          <w:sz w:val="24"/>
          <w:szCs w:val="24"/>
        </w:rPr>
        <w:t>World Wide Web</w:t>
      </w:r>
      <w:r w:rsidRPr="64D089F4">
        <w:rPr>
          <w:rFonts w:ascii="Times New Roman" w:hAnsi="Times New Roman" w:cs="Times New Roman"/>
          <w:sz w:val="24"/>
          <w:szCs w:val="24"/>
        </w:rPr>
        <w:t xml:space="preserve"> (WWW ou, simplesmente, a </w:t>
      </w:r>
      <w:r w:rsidRPr="009071FD">
        <w:rPr>
          <w:rFonts w:ascii="Times New Roman" w:hAnsi="Times New Roman" w:cs="Times New Roman"/>
          <w:i/>
          <w:iCs/>
          <w:sz w:val="24"/>
          <w:szCs w:val="24"/>
        </w:rPr>
        <w:t>Web</w:t>
      </w:r>
      <w:r w:rsidRPr="64D089F4">
        <w:rPr>
          <w:rFonts w:ascii="Times New Roman" w:hAnsi="Times New Roman" w:cs="Times New Roman"/>
          <w:sz w:val="24"/>
          <w:szCs w:val="24"/>
        </w:rPr>
        <w:t>) é um sistema distribuído de documentos ligados por hyperlinks e hospedados em servidores Web pela Internet”.</w:t>
      </w:r>
    </w:p>
    <w:p w14:paraId="51680492" w14:textId="608D336B" w:rsidR="00380086" w:rsidRPr="00D05CC5"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Como qualquer aplicação distribuída, a WWW permite a comunicação entre um computador que hospeda um determinado recurso (páginas web, documentos, multimídia</w:t>
      </w:r>
      <w:r w:rsidR="00633E1A">
        <w:rPr>
          <w:rFonts w:ascii="Times New Roman" w:hAnsi="Times New Roman" w:cs="Times New Roman"/>
          <w:sz w:val="24"/>
          <w:szCs w:val="24"/>
        </w:rPr>
        <w:t>,</w:t>
      </w:r>
      <w:r w:rsidRPr="64D089F4">
        <w:rPr>
          <w:rFonts w:ascii="Times New Roman" w:hAnsi="Times New Roman" w:cs="Times New Roman"/>
          <w:sz w:val="24"/>
          <w:szCs w:val="24"/>
        </w:rPr>
        <w:t xml:space="preserve"> etc), chamado de servidor, E um ou mais sistemas finais que solicitam esses recursos do servidor - que são os clientes. Para atuar como servidor, um sistema final executa um programa chamado o servidor </w:t>
      </w:r>
      <w:r w:rsidRPr="009071FD">
        <w:rPr>
          <w:rFonts w:ascii="Times New Roman" w:hAnsi="Times New Roman" w:cs="Times New Roman"/>
          <w:i/>
          <w:iCs/>
          <w:sz w:val="24"/>
          <w:szCs w:val="24"/>
        </w:rPr>
        <w:t>web</w:t>
      </w:r>
      <w:r w:rsidRPr="64D089F4">
        <w:rPr>
          <w:rFonts w:ascii="Times New Roman" w:hAnsi="Times New Roman" w:cs="Times New Roman"/>
          <w:sz w:val="24"/>
          <w:szCs w:val="24"/>
        </w:rPr>
        <w:t xml:space="preserve">, e para atuar como cliente, o sistema final executa um programa chamado cliente </w:t>
      </w:r>
      <w:r w:rsidRPr="009071FD">
        <w:rPr>
          <w:rFonts w:ascii="Times New Roman" w:hAnsi="Times New Roman" w:cs="Times New Roman"/>
          <w:i/>
          <w:iCs/>
          <w:sz w:val="24"/>
          <w:szCs w:val="24"/>
        </w:rPr>
        <w:t>web</w:t>
      </w:r>
      <w:r w:rsidRPr="64D089F4">
        <w:rPr>
          <w:rFonts w:ascii="Times New Roman" w:hAnsi="Times New Roman" w:cs="Times New Roman"/>
          <w:sz w:val="24"/>
          <w:szCs w:val="24"/>
        </w:rPr>
        <w:t xml:space="preserve"> (Os navegadores de internet são exemplos de programas cliente web).</w:t>
      </w:r>
    </w:p>
    <w:p w14:paraId="1E842BBC" w14:textId="04EEE031" w:rsidR="00380086" w:rsidRPr="00D05CC5"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lastRenderedPageBreak/>
        <w:t>Cada recurso na web pode ser acessado através de um identificador exclusivo denominado URL (</w:t>
      </w:r>
      <w:r w:rsidRPr="64D089F4">
        <w:rPr>
          <w:rFonts w:ascii="Times New Roman" w:hAnsi="Times New Roman" w:cs="Times New Roman"/>
          <w:i/>
          <w:iCs/>
          <w:sz w:val="24"/>
          <w:szCs w:val="24"/>
        </w:rPr>
        <w:t>Uniform Resource Locator). “</w:t>
      </w:r>
      <w:r w:rsidRPr="64D089F4">
        <w:rPr>
          <w:rFonts w:ascii="Times New Roman" w:hAnsi="Times New Roman" w:cs="Times New Roman"/>
          <w:sz w:val="24"/>
          <w:szCs w:val="24"/>
        </w:rPr>
        <w:t xml:space="preserve">O URL não apenas identifica exclusivamente um recurso, mas também especifica como acessá-lo, assim como o endereço de uma pessoa pode ser usado para acessá-la” (LJUBOMIR, 2016, p. 400). A URL é uma cadeia de caracteres (string) como, por exemplo </w:t>
      </w:r>
      <w:r w:rsidR="7AD8069F" w:rsidRPr="64D089F4">
        <w:rPr>
          <w:rFonts w:ascii="Times New Roman" w:hAnsi="Times New Roman" w:cs="Times New Roman"/>
          <w:sz w:val="24"/>
          <w:szCs w:val="24"/>
        </w:rPr>
        <w:t>http://www.w3.org/Consortium/mission.html</w:t>
      </w:r>
      <w:r w:rsidRPr="64D089F4">
        <w:rPr>
          <w:rFonts w:ascii="Times New Roman" w:hAnsi="Times New Roman" w:cs="Times New Roman"/>
          <w:sz w:val="24"/>
          <w:szCs w:val="24"/>
        </w:rPr>
        <w:t>, e cada parte dela tem uma função, como descrito abaixo:</w:t>
      </w:r>
    </w:p>
    <w:p w14:paraId="32B5646C" w14:textId="77777777" w:rsidR="00380086" w:rsidRPr="00380086" w:rsidRDefault="00380086" w:rsidP="006632BB">
      <w:pPr>
        <w:pStyle w:val="PargrafodaLista"/>
        <w:numPr>
          <w:ilvl w:val="0"/>
          <w:numId w:val="14"/>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http é o esquema, especificando o protocolo a ser usado para acessar o recurso;</w:t>
      </w:r>
    </w:p>
    <w:p w14:paraId="73DA5B92" w14:textId="195BF743" w:rsidR="00380086" w:rsidRPr="00380086" w:rsidRDefault="262C7263" w:rsidP="006632BB">
      <w:pPr>
        <w:pStyle w:val="PargrafodaLista"/>
        <w:numPr>
          <w:ilvl w:val="0"/>
          <w:numId w:val="14"/>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www.w3.org</w:t>
      </w:r>
      <w:r w:rsidR="00380086" w:rsidRPr="64D089F4">
        <w:rPr>
          <w:rFonts w:ascii="Times New Roman" w:hAnsi="Times New Roman" w:cs="Times New Roman"/>
          <w:sz w:val="24"/>
          <w:szCs w:val="24"/>
        </w:rPr>
        <w:t xml:space="preserve"> é o </w:t>
      </w:r>
      <w:r w:rsidR="00380086" w:rsidRPr="009071FD">
        <w:rPr>
          <w:rFonts w:ascii="Times New Roman" w:hAnsi="Times New Roman" w:cs="Times New Roman"/>
          <w:i/>
          <w:iCs/>
          <w:sz w:val="24"/>
          <w:szCs w:val="24"/>
        </w:rPr>
        <w:t>host</w:t>
      </w:r>
      <w:r w:rsidR="00380086" w:rsidRPr="64D089F4">
        <w:rPr>
          <w:rFonts w:ascii="Times New Roman" w:hAnsi="Times New Roman" w:cs="Times New Roman"/>
          <w:sz w:val="24"/>
          <w:szCs w:val="24"/>
        </w:rPr>
        <w:t xml:space="preserve"> ou hospedeiro, e especifica o servidor que hospeda o documento. Seu nome é traduzido para o endereço definido pelo protocolo IP através do Serviço de Nomes de Domínio (DNS) (ALVES, 2019);</w:t>
      </w:r>
    </w:p>
    <w:p w14:paraId="1AF7F62A" w14:textId="78298AB8" w:rsidR="00380086" w:rsidRPr="00380086" w:rsidRDefault="5B6048E2" w:rsidP="006632BB">
      <w:pPr>
        <w:pStyle w:val="PargrafodaLista"/>
        <w:numPr>
          <w:ilvl w:val="0"/>
          <w:numId w:val="14"/>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Consortium/mission.html</w:t>
      </w:r>
      <w:r w:rsidR="00380086" w:rsidRPr="64D089F4">
        <w:rPr>
          <w:rFonts w:ascii="Times New Roman" w:hAnsi="Times New Roman" w:cs="Times New Roman"/>
          <w:sz w:val="24"/>
          <w:szCs w:val="24"/>
        </w:rPr>
        <w:t xml:space="preserve"> é o </w:t>
      </w:r>
      <w:r w:rsidR="00380086" w:rsidRPr="009071FD">
        <w:rPr>
          <w:rFonts w:ascii="Times New Roman" w:hAnsi="Times New Roman" w:cs="Times New Roman"/>
          <w:i/>
          <w:iCs/>
          <w:sz w:val="24"/>
          <w:szCs w:val="24"/>
        </w:rPr>
        <w:t>path</w:t>
      </w:r>
      <w:r w:rsidR="00380086" w:rsidRPr="64D089F4">
        <w:rPr>
          <w:rFonts w:ascii="Times New Roman" w:hAnsi="Times New Roman" w:cs="Times New Roman"/>
          <w:sz w:val="24"/>
          <w:szCs w:val="24"/>
        </w:rPr>
        <w:t xml:space="preserve"> ou caminho, a localização do recurso (neste caso, uma página html) dentro diretório raiz do servidor </w:t>
      </w:r>
      <w:r w:rsidR="00380086" w:rsidRPr="009071FD">
        <w:rPr>
          <w:rFonts w:ascii="Times New Roman" w:hAnsi="Times New Roman" w:cs="Times New Roman"/>
          <w:i/>
          <w:iCs/>
          <w:sz w:val="24"/>
          <w:szCs w:val="24"/>
        </w:rPr>
        <w:t>Web</w:t>
      </w:r>
      <w:r w:rsidR="00380086" w:rsidRPr="64D089F4">
        <w:rPr>
          <w:rFonts w:ascii="Times New Roman" w:hAnsi="Times New Roman" w:cs="Times New Roman"/>
          <w:sz w:val="24"/>
          <w:szCs w:val="24"/>
        </w:rPr>
        <w:t>.</w:t>
      </w:r>
    </w:p>
    <w:p w14:paraId="7197B94D" w14:textId="77777777" w:rsidR="00380086" w:rsidRDefault="00380086" w:rsidP="00380086">
      <w:pPr>
        <w:spacing w:after="0" w:line="360" w:lineRule="auto"/>
        <w:jc w:val="both"/>
        <w:rPr>
          <w:rFonts w:ascii="Times New Roman" w:hAnsi="Times New Roman" w:cs="Times New Roman"/>
          <w:sz w:val="24"/>
          <w:szCs w:val="24"/>
        </w:rPr>
      </w:pPr>
    </w:p>
    <w:p w14:paraId="60BA09BB" w14:textId="64ACB6EE" w:rsidR="00380086" w:rsidRDefault="00380086" w:rsidP="00380086">
      <w:pPr>
        <w:spacing w:after="0"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A definição da </w:t>
      </w:r>
      <w:r w:rsidRPr="009071FD">
        <w:rPr>
          <w:rFonts w:ascii="Times New Roman" w:hAnsi="Times New Roman" w:cs="Times New Roman"/>
          <w:i/>
          <w:iCs/>
          <w:sz w:val="24"/>
          <w:szCs w:val="24"/>
        </w:rPr>
        <w:t>World Wide Web</w:t>
      </w:r>
      <w:r w:rsidRPr="64D089F4">
        <w:rPr>
          <w:rFonts w:ascii="Times New Roman" w:hAnsi="Times New Roman" w:cs="Times New Roman"/>
          <w:sz w:val="24"/>
          <w:szCs w:val="24"/>
        </w:rPr>
        <w:t xml:space="preserve"> Como aplicação distribuída, e a importância dos processos cliente e servidor no seu funcionamento nos levam a necessidade de detalhar arquitetura cliente-servidor.</w:t>
      </w:r>
    </w:p>
    <w:p w14:paraId="50F2C152" w14:textId="0BEF401B" w:rsidR="00380086" w:rsidRDefault="00380086" w:rsidP="00380086">
      <w:pPr>
        <w:spacing w:after="0" w:line="360" w:lineRule="auto"/>
        <w:ind w:firstLine="708"/>
        <w:jc w:val="both"/>
        <w:rPr>
          <w:rFonts w:ascii="Times New Roman" w:hAnsi="Times New Roman" w:cs="Times New Roman"/>
          <w:sz w:val="24"/>
          <w:szCs w:val="24"/>
        </w:rPr>
      </w:pPr>
    </w:p>
    <w:p w14:paraId="6FE8B54C" w14:textId="276EB47A" w:rsidR="00380086" w:rsidRDefault="00380086" w:rsidP="00380086">
      <w:pPr>
        <w:pStyle w:val="Normal0"/>
        <w:tabs>
          <w:tab w:val="right" w:pos="2265"/>
        </w:tabs>
        <w:spacing w:line="360" w:lineRule="auto"/>
        <w:ind w:firstLine="567"/>
        <w:jc w:val="both"/>
        <w:rPr>
          <w:b/>
          <w:bCs/>
        </w:rPr>
      </w:pPr>
      <w:r>
        <w:rPr>
          <w:b/>
          <w:bCs/>
        </w:rPr>
        <w:t>2.3.2.3 Arquitetura Cliente-Servidor</w:t>
      </w:r>
    </w:p>
    <w:p w14:paraId="747B1310" w14:textId="644BC8C4" w:rsidR="00380086" w:rsidRDefault="00380086" w:rsidP="00380086">
      <w:pPr>
        <w:spacing w:after="0" w:line="360" w:lineRule="auto"/>
        <w:ind w:firstLine="708"/>
        <w:jc w:val="both"/>
        <w:rPr>
          <w:rFonts w:ascii="Times New Roman" w:hAnsi="Times New Roman" w:cs="Times New Roman"/>
          <w:sz w:val="24"/>
          <w:szCs w:val="24"/>
        </w:rPr>
      </w:pPr>
    </w:p>
    <w:p w14:paraId="03BB2953" w14:textId="77777777" w:rsidR="00380086" w:rsidRPr="009F0752" w:rsidRDefault="00380086" w:rsidP="0038008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Arquiteturas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integram os vários componentes que tornam possível uma aplicação (o código da própria aplicação, o banco de dados, o versionamento etc.). Os modelos ou padrões de arquitetura são uma maneira de apresentar, compartilhar e reutilizar conhecimento sobre sistemas (SOMMERVILLE, 2019). O padrão de arquitetura é “… como uma descrição estilizada, abstrata, das práticas recomendadas que foram testadas e aprovadas em diferentes subsistemas e ambientes” (SOMMERVILLE, 2019, p. 155).</w:t>
      </w:r>
    </w:p>
    <w:p w14:paraId="3E2D0C73" w14:textId="77777777" w:rsidR="00380086" w:rsidRPr="009F0752" w:rsidRDefault="00380086" w:rsidP="00380086">
      <w:pPr>
        <w:spacing w:after="0" w:line="360" w:lineRule="auto"/>
        <w:ind w:firstLine="567"/>
        <w:jc w:val="both"/>
        <w:rPr>
          <w:rFonts w:ascii="Times New Roman" w:hAnsi="Times New Roman" w:cs="Times New Roman"/>
          <w:sz w:val="24"/>
          <w:szCs w:val="24"/>
        </w:rPr>
      </w:pPr>
      <w:r w:rsidRPr="009F0752">
        <w:rPr>
          <w:rFonts w:ascii="Times New Roman" w:hAnsi="Times New Roman" w:cs="Times New Roman"/>
          <w:sz w:val="24"/>
          <w:szCs w:val="24"/>
        </w:rPr>
        <w:t>Um dos diversos tipos de arquitetura é a cliente-servidor. Se organizado dentro de um padrão cliente-servidor, um sistema é um conjunto de serviços e servidores associados, e de clientes que acessam esses serviços.</w:t>
      </w:r>
    </w:p>
    <w:p w14:paraId="61437390" w14:textId="77777777" w:rsidR="00380086" w:rsidRPr="009F0752" w:rsidRDefault="00380086" w:rsidP="00380086">
      <w:pPr>
        <w:spacing w:after="0" w:line="360" w:lineRule="auto"/>
        <w:ind w:firstLine="567"/>
        <w:jc w:val="both"/>
        <w:rPr>
          <w:rFonts w:ascii="Times New Roman" w:hAnsi="Times New Roman" w:cs="Times New Roman"/>
          <w:sz w:val="24"/>
          <w:szCs w:val="24"/>
        </w:rPr>
      </w:pPr>
      <w:r w:rsidRPr="009F0752">
        <w:rPr>
          <w:rFonts w:ascii="Times New Roman" w:hAnsi="Times New Roman" w:cs="Times New Roman"/>
          <w:sz w:val="24"/>
          <w:szCs w:val="24"/>
        </w:rPr>
        <w:t>Ainda segundo Somerville (2019), os três principais componentes da arquitetura cliente servidor são os servidores (componentes de software que fornecem os serviços), clientes (programas que executam as demandas de serviço oferecidas pelos servidores) e uma rede que permite que o acesso dos clientes aos serviços. Essa comunicação é feita através da utilização de protocolos de requisição-respostas, como HTTP.</w:t>
      </w:r>
    </w:p>
    <w:p w14:paraId="73B548B4" w14:textId="3FB4AC86" w:rsidR="00380086" w:rsidRPr="009F0752" w:rsidRDefault="00380086" w:rsidP="00380086">
      <w:pPr>
        <w:spacing w:after="0" w:line="360" w:lineRule="auto"/>
        <w:ind w:firstLine="567"/>
        <w:jc w:val="both"/>
        <w:rPr>
          <w:rFonts w:ascii="Times New Roman" w:hAnsi="Times New Roman" w:cs="Times New Roman"/>
          <w:sz w:val="24"/>
          <w:szCs w:val="24"/>
        </w:rPr>
      </w:pPr>
      <w:r w:rsidRPr="327E3156">
        <w:rPr>
          <w:rFonts w:ascii="Times New Roman" w:hAnsi="Times New Roman" w:cs="Times New Roman"/>
          <w:sz w:val="24"/>
          <w:szCs w:val="24"/>
        </w:rPr>
        <w:lastRenderedPageBreak/>
        <w:t>Uma das principais vantagens da arquitetura cliente servidor é sua possibilidade de utilização em sistemas distribuídos que são acessados por meio da internet. Ness</w:t>
      </w:r>
      <w:r w:rsidR="27D8877A" w:rsidRPr="327E3156">
        <w:rPr>
          <w:rFonts w:ascii="Times New Roman" w:hAnsi="Times New Roman" w:cs="Times New Roman"/>
          <w:sz w:val="24"/>
          <w:szCs w:val="24"/>
        </w:rPr>
        <w:t>e</w:t>
      </w:r>
      <w:r w:rsidRPr="327E3156">
        <w:rPr>
          <w:rFonts w:ascii="Times New Roman" w:hAnsi="Times New Roman" w:cs="Times New Roman"/>
          <w:sz w:val="24"/>
          <w:szCs w:val="24"/>
        </w:rPr>
        <w:t xml:space="preserve"> caso</w:t>
      </w:r>
      <w:r w:rsidR="009B37F5" w:rsidRPr="327E3156">
        <w:rPr>
          <w:rFonts w:ascii="Times New Roman" w:hAnsi="Times New Roman" w:cs="Times New Roman"/>
          <w:sz w:val="24"/>
          <w:szCs w:val="24"/>
        </w:rPr>
        <w:t xml:space="preserve"> o</w:t>
      </w:r>
      <w:r w:rsidRPr="327E3156">
        <w:rPr>
          <w:rFonts w:ascii="Times New Roman" w:hAnsi="Times New Roman" w:cs="Times New Roman"/>
          <w:sz w:val="24"/>
          <w:szCs w:val="24"/>
        </w:rPr>
        <w:t xml:space="preserve">, </w:t>
      </w:r>
    </w:p>
    <w:p w14:paraId="5D8A81B5" w14:textId="2B53671F" w:rsidR="00067B2B" w:rsidRPr="009071FD" w:rsidRDefault="00067B2B" w:rsidP="009071FD">
      <w:pPr>
        <w:spacing w:line="240" w:lineRule="auto"/>
        <w:ind w:left="2268"/>
        <w:jc w:val="both"/>
        <w:rPr>
          <w:sz w:val="20"/>
          <w:szCs w:val="20"/>
        </w:rPr>
      </w:pPr>
      <w:r>
        <w:br/>
      </w:r>
      <w:r w:rsidRPr="009071FD">
        <w:rPr>
          <w:rFonts w:ascii="Times New Roman" w:eastAsia="Times New Roman" w:hAnsi="Times New Roman" w:cs="Times New Roman"/>
          <w:sz w:val="20"/>
          <w:szCs w:val="20"/>
        </w:rPr>
        <w:t>usuário interage com o programa que está sendo executado em seu computador local, como um navegador web um aplicativo em um dispositivo móvel. Estes interagem com o programa que está sendo executado em um computador remoto como um servidor web. O computador remoto fornece serviços, como acesso a páginas web que estão disponíveis para clientes externos (SOMMERVILLE, 2019, p. 470).</w:t>
      </w:r>
    </w:p>
    <w:p w14:paraId="429CB54C" w14:textId="2B53671F" w:rsidR="009B37F5" w:rsidRDefault="009B37F5" w:rsidP="003B704F">
      <w:pPr>
        <w:spacing w:after="0" w:line="360" w:lineRule="auto"/>
        <w:jc w:val="both"/>
        <w:rPr>
          <w:rFonts w:ascii="Times New Roman" w:hAnsi="Times New Roman" w:cs="Times New Roman"/>
          <w:sz w:val="24"/>
          <w:szCs w:val="24"/>
        </w:rPr>
      </w:pPr>
    </w:p>
    <w:p w14:paraId="0CB32917" w14:textId="09E4A018" w:rsidR="00380086" w:rsidRDefault="00380086" w:rsidP="009B37F5">
      <w:pPr>
        <w:spacing w:after="0" w:line="360" w:lineRule="auto"/>
        <w:ind w:firstLine="567"/>
        <w:jc w:val="both"/>
        <w:rPr>
          <w:rFonts w:ascii="Times New Roman" w:hAnsi="Times New Roman" w:cs="Times New Roman"/>
          <w:sz w:val="24"/>
          <w:szCs w:val="24"/>
        </w:rPr>
      </w:pPr>
      <w:r w:rsidRPr="009F0752">
        <w:rPr>
          <w:rFonts w:ascii="Times New Roman" w:hAnsi="Times New Roman" w:cs="Times New Roman"/>
          <w:sz w:val="24"/>
          <w:szCs w:val="24"/>
        </w:rPr>
        <w:t>Cada cliente interage apenas com os servidores, e não com os outros clientes</w:t>
      </w:r>
      <w:r>
        <w:rPr>
          <w:rStyle w:val="Refdenotaderodap"/>
          <w:rFonts w:ascii="Times New Roman" w:hAnsi="Times New Roman" w:cs="Times New Roman"/>
          <w:sz w:val="24"/>
          <w:szCs w:val="24"/>
        </w:rPr>
        <w:footnoteReference w:id="1"/>
      </w:r>
      <w:r w:rsidRPr="009F0752">
        <w:rPr>
          <w:rFonts w:ascii="Times New Roman" w:hAnsi="Times New Roman" w:cs="Times New Roman"/>
          <w:sz w:val="24"/>
          <w:szCs w:val="24"/>
        </w:rPr>
        <w:t>.</w:t>
      </w:r>
    </w:p>
    <w:p w14:paraId="503C0908" w14:textId="77777777" w:rsidR="00380086" w:rsidRPr="000A6879" w:rsidRDefault="00380086" w:rsidP="00380086">
      <w:pPr>
        <w:spacing w:after="0" w:line="360" w:lineRule="auto"/>
        <w:ind w:firstLine="567"/>
        <w:jc w:val="both"/>
        <w:rPr>
          <w:rFonts w:ascii="Times New Roman" w:hAnsi="Times New Roman" w:cs="Times New Roman"/>
          <w:sz w:val="24"/>
          <w:szCs w:val="24"/>
        </w:rPr>
      </w:pPr>
      <w:r w:rsidRPr="000A6879">
        <w:rPr>
          <w:rFonts w:ascii="Times New Roman" w:hAnsi="Times New Roman" w:cs="Times New Roman"/>
          <w:sz w:val="24"/>
          <w:szCs w:val="24"/>
        </w:rPr>
        <w:t xml:space="preserve">Como definem Tanembaum e Van Steen, “um sistema distribuído é um conjunto de computadores independentes que se apresenta seus usuários como um sistema único e coerente” (TANENBAUM, VAN STEEN, 2007, p. 1). </w:t>
      </w:r>
    </w:p>
    <w:p w14:paraId="2A336228" w14:textId="77777777" w:rsidR="00380086" w:rsidRPr="000A6879" w:rsidRDefault="00380086" w:rsidP="00380086">
      <w:pPr>
        <w:spacing w:after="0" w:line="360" w:lineRule="auto"/>
        <w:ind w:firstLine="567"/>
        <w:jc w:val="both"/>
        <w:rPr>
          <w:rFonts w:ascii="Times New Roman" w:hAnsi="Times New Roman" w:cs="Times New Roman"/>
          <w:sz w:val="24"/>
          <w:szCs w:val="24"/>
        </w:rPr>
      </w:pPr>
      <w:r w:rsidRPr="000A6879">
        <w:rPr>
          <w:rFonts w:ascii="Times New Roman" w:hAnsi="Times New Roman" w:cs="Times New Roman"/>
          <w:sz w:val="24"/>
          <w:szCs w:val="24"/>
        </w:rPr>
        <w:t>Em geral, cada instância do processo servidor executada em uma máquina diferente, e um software de balanceamento de carga atua para que o mesmo volume de trabalho seja distribuído para todos eles, aumentando o volume de transações sem degradação da resposta para os clientes.</w:t>
      </w:r>
    </w:p>
    <w:p w14:paraId="104961BD" w14:textId="23807E1A" w:rsidR="00380086" w:rsidRPr="000A6879" w:rsidRDefault="00380086" w:rsidP="00380086">
      <w:pPr>
        <w:spacing w:after="0" w:line="360" w:lineRule="auto"/>
        <w:ind w:firstLine="567"/>
        <w:jc w:val="both"/>
        <w:rPr>
          <w:rFonts w:ascii="Times New Roman" w:hAnsi="Times New Roman" w:cs="Times New Roman"/>
          <w:sz w:val="24"/>
          <w:szCs w:val="24"/>
        </w:rPr>
      </w:pPr>
      <w:r w:rsidRPr="000A6879">
        <w:rPr>
          <w:rFonts w:ascii="Times New Roman" w:hAnsi="Times New Roman" w:cs="Times New Roman"/>
          <w:sz w:val="24"/>
          <w:szCs w:val="24"/>
        </w:rPr>
        <w:t xml:space="preserve">Para que isso funcione, o projeto de um sistema cliente servidor distribuído deve atentar-se </w:t>
      </w:r>
      <w:r w:rsidR="00633E1A" w:rsidRPr="000A6879">
        <w:rPr>
          <w:rFonts w:ascii="Times New Roman" w:hAnsi="Times New Roman" w:cs="Times New Roman"/>
          <w:sz w:val="24"/>
          <w:szCs w:val="24"/>
        </w:rPr>
        <w:t>à</w:t>
      </w:r>
      <w:r w:rsidRPr="000A6879">
        <w:rPr>
          <w:rFonts w:ascii="Times New Roman" w:hAnsi="Times New Roman" w:cs="Times New Roman"/>
          <w:sz w:val="24"/>
          <w:szCs w:val="24"/>
        </w:rPr>
        <w:t xml:space="preserve"> distinção entre os processos de apresentação, criação e processamento das informações, bem como das interfaces entre eles. A estruturação dessas distinções efetivada através de várias camadas lógicas: </w:t>
      </w:r>
    </w:p>
    <w:p w14:paraId="5E0FFBA6" w14:textId="77777777" w:rsidR="003C390E" w:rsidRPr="003C390E" w:rsidRDefault="003C390E" w:rsidP="006632BB">
      <w:pPr>
        <w:pStyle w:val="PargrafodaLista"/>
        <w:numPr>
          <w:ilvl w:val="0"/>
          <w:numId w:val="15"/>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camada de apresentação, que gerencia a interação com usuário;</w:t>
      </w:r>
    </w:p>
    <w:p w14:paraId="2635E733" w14:textId="0CE9FD38" w:rsidR="003C390E" w:rsidRPr="003C390E" w:rsidRDefault="003C390E" w:rsidP="006632BB">
      <w:pPr>
        <w:pStyle w:val="PargrafodaLista"/>
        <w:numPr>
          <w:ilvl w:val="0"/>
          <w:numId w:val="15"/>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camada de manipulação de dados, que gerencia os dados passados para e recebidos do cliente;</w:t>
      </w:r>
    </w:p>
    <w:p w14:paraId="7CF34579" w14:textId="39DFE88A" w:rsidR="003C390E" w:rsidRPr="003C390E" w:rsidRDefault="003C390E" w:rsidP="006632BB">
      <w:pPr>
        <w:pStyle w:val="PargrafodaLista"/>
        <w:numPr>
          <w:ilvl w:val="0"/>
          <w:numId w:val="15"/>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camada de processamento da aplicação, que gerencia a lógica de fornecimento das funcionalidades;</w:t>
      </w:r>
    </w:p>
    <w:p w14:paraId="1BBD2AC5" w14:textId="4662C1EF" w:rsidR="003C390E" w:rsidRPr="003C390E" w:rsidRDefault="003C390E" w:rsidP="006632BB">
      <w:pPr>
        <w:pStyle w:val="PargrafodaLista"/>
        <w:numPr>
          <w:ilvl w:val="0"/>
          <w:numId w:val="15"/>
        </w:numPr>
        <w:spacing w:after="0" w:line="360" w:lineRule="auto"/>
        <w:jc w:val="both"/>
        <w:rPr>
          <w:rFonts w:ascii="Times New Roman" w:hAnsi="Times New Roman" w:cs="Times New Roman"/>
          <w:sz w:val="24"/>
          <w:szCs w:val="24"/>
        </w:rPr>
      </w:pPr>
      <w:r w:rsidRPr="64D089F4">
        <w:rPr>
          <w:rFonts w:ascii="Times New Roman" w:hAnsi="Times New Roman" w:cs="Times New Roman"/>
          <w:sz w:val="24"/>
          <w:szCs w:val="24"/>
        </w:rPr>
        <w:t>camada de banco de dados, que armazena os dados e gerencia serviços e transações de consulta destes dados.</w:t>
      </w:r>
    </w:p>
    <w:p w14:paraId="5B517AC9" w14:textId="77777777" w:rsidR="003C390E" w:rsidRPr="003C390E" w:rsidRDefault="003C390E" w:rsidP="003C390E">
      <w:pPr>
        <w:spacing w:after="0" w:line="360" w:lineRule="auto"/>
        <w:ind w:firstLine="567"/>
        <w:jc w:val="both"/>
        <w:rPr>
          <w:rFonts w:ascii="Times New Roman" w:hAnsi="Times New Roman" w:cs="Times New Roman"/>
          <w:sz w:val="24"/>
          <w:szCs w:val="24"/>
        </w:rPr>
      </w:pPr>
      <w:r w:rsidRPr="003C390E">
        <w:rPr>
          <w:rFonts w:ascii="Times New Roman" w:hAnsi="Times New Roman" w:cs="Times New Roman"/>
          <w:sz w:val="24"/>
          <w:szCs w:val="24"/>
        </w:rPr>
        <w:t>Essas quatro camadas são organizadas de maneiras diferentes em diferentes arquiteturas cliente servidor.</w:t>
      </w:r>
    </w:p>
    <w:p w14:paraId="5FE05845" w14:textId="22315973" w:rsidR="003C390E" w:rsidRPr="003C390E" w:rsidRDefault="43EE519B" w:rsidP="003C390E">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Na arquitetura cliente servidor de duas camadas, o modelo </w:t>
      </w:r>
      <w:r w:rsidRPr="009071FD">
        <w:rPr>
          <w:rFonts w:ascii="Times New Roman" w:hAnsi="Times New Roman" w:cs="Times New Roman"/>
          <w:i/>
          <w:iCs/>
          <w:sz w:val="24"/>
          <w:szCs w:val="24"/>
        </w:rPr>
        <w:t xml:space="preserve">thin-client </w:t>
      </w:r>
      <w:r w:rsidRPr="64D089F4">
        <w:rPr>
          <w:rFonts w:ascii="Times New Roman" w:hAnsi="Times New Roman" w:cs="Times New Roman"/>
          <w:sz w:val="24"/>
          <w:szCs w:val="24"/>
        </w:rPr>
        <w:t xml:space="preserve">(ou cliente magro) implementa a camada de apresentação no cliente e as demais camadas no servidor; enquanto o modelo </w:t>
      </w:r>
      <w:r w:rsidR="4B396EA1" w:rsidRPr="009071FD">
        <w:rPr>
          <w:rFonts w:ascii="Times New Roman" w:hAnsi="Times New Roman" w:cs="Times New Roman"/>
          <w:i/>
          <w:iCs/>
          <w:sz w:val="24"/>
          <w:szCs w:val="24"/>
        </w:rPr>
        <w:t>f</w:t>
      </w:r>
      <w:r w:rsidRPr="009071FD">
        <w:rPr>
          <w:rFonts w:ascii="Times New Roman" w:hAnsi="Times New Roman" w:cs="Times New Roman"/>
          <w:i/>
          <w:iCs/>
          <w:sz w:val="24"/>
          <w:szCs w:val="24"/>
        </w:rPr>
        <w:t xml:space="preserve">at-client </w:t>
      </w:r>
      <w:r w:rsidRPr="64D089F4">
        <w:rPr>
          <w:rFonts w:ascii="Times New Roman" w:hAnsi="Times New Roman" w:cs="Times New Roman"/>
          <w:sz w:val="24"/>
          <w:szCs w:val="24"/>
        </w:rPr>
        <w:t xml:space="preserve">(ou cliente gordo) as camadas de apresentação e processamento da aplicação </w:t>
      </w:r>
      <w:r w:rsidRPr="64D089F4">
        <w:rPr>
          <w:rFonts w:ascii="Times New Roman" w:hAnsi="Times New Roman" w:cs="Times New Roman"/>
          <w:sz w:val="24"/>
          <w:szCs w:val="24"/>
        </w:rPr>
        <w:lastRenderedPageBreak/>
        <w:t>são implementadas no cliente, e as camadas de banco de dados e gerenciamento de dados no servidor.</w:t>
      </w:r>
    </w:p>
    <w:p w14:paraId="3CA73472" w14:textId="77777777" w:rsidR="003C390E" w:rsidRPr="003C390E" w:rsidRDefault="003C390E" w:rsidP="003C390E">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Para Sommerville, a vantagem do </w:t>
      </w:r>
      <w:r w:rsidRPr="009071FD">
        <w:rPr>
          <w:rFonts w:ascii="Times New Roman" w:hAnsi="Times New Roman" w:cs="Times New Roman"/>
          <w:i/>
          <w:iCs/>
          <w:sz w:val="24"/>
          <w:szCs w:val="24"/>
        </w:rPr>
        <w:t>thin-client</w:t>
      </w:r>
      <w:r w:rsidRPr="64D089F4">
        <w:rPr>
          <w:rFonts w:ascii="Times New Roman" w:hAnsi="Times New Roman" w:cs="Times New Roman"/>
          <w:sz w:val="24"/>
          <w:szCs w:val="24"/>
        </w:rPr>
        <w:t xml:space="preserve"> é a simplicidade: "se o navegador web for utilizado como cliente, não há necessidade de instalar qualquer software" (SOMMERVILLE, 2019, p. 474); a desvantagem é que toda a carga de processamento fica do lado do servidor, trazendo problemas de escalabilidade e desempenho. Além disso, esse modelo exige mais tráfego de rede. Os modelos </w:t>
      </w:r>
      <w:r w:rsidRPr="009071FD">
        <w:rPr>
          <w:rFonts w:ascii="Times New Roman" w:hAnsi="Times New Roman" w:cs="Times New Roman"/>
          <w:i/>
          <w:iCs/>
          <w:sz w:val="24"/>
          <w:szCs w:val="24"/>
        </w:rPr>
        <w:t>fat-client</w:t>
      </w:r>
      <w:r w:rsidRPr="64D089F4">
        <w:rPr>
          <w:rFonts w:ascii="Times New Roman" w:hAnsi="Times New Roman" w:cs="Times New Roman"/>
          <w:sz w:val="24"/>
          <w:szCs w:val="24"/>
        </w:rPr>
        <w:t xml:space="preserve"> minimizam o problema de sobrecarga do processador e da rede, mas demanda a instalação de software do cliente, e reinstalações quando necessário, o que aumenta a complexidade de gerenciamento e o custo. O aumento da capacidade de processamento das máquinas cliente diminuiu a fronteira entre </w:t>
      </w:r>
      <w:r w:rsidRPr="009071FD">
        <w:rPr>
          <w:rFonts w:ascii="Times New Roman" w:hAnsi="Times New Roman" w:cs="Times New Roman"/>
          <w:i/>
          <w:iCs/>
          <w:sz w:val="24"/>
          <w:szCs w:val="24"/>
        </w:rPr>
        <w:t>thin-client</w:t>
      </w:r>
      <w:r w:rsidRPr="64D089F4">
        <w:rPr>
          <w:rFonts w:ascii="Times New Roman" w:hAnsi="Times New Roman" w:cs="Times New Roman"/>
          <w:sz w:val="24"/>
          <w:szCs w:val="24"/>
        </w:rPr>
        <w:t xml:space="preserve"> e </w:t>
      </w:r>
      <w:r w:rsidRPr="009071FD">
        <w:rPr>
          <w:rFonts w:ascii="Times New Roman" w:hAnsi="Times New Roman" w:cs="Times New Roman"/>
          <w:i/>
          <w:iCs/>
          <w:sz w:val="24"/>
          <w:szCs w:val="24"/>
        </w:rPr>
        <w:t>fat-client</w:t>
      </w:r>
      <w:r w:rsidRPr="64D089F4">
        <w:rPr>
          <w:rFonts w:ascii="Times New Roman" w:hAnsi="Times New Roman" w:cs="Times New Roman"/>
          <w:sz w:val="24"/>
          <w:szCs w:val="24"/>
        </w:rPr>
        <w:t>, e “poucas são as aplicações que implementou todo o processamento no servidor remoto” (SOMMERVILLE, 2019, p. 476).</w:t>
      </w:r>
    </w:p>
    <w:p w14:paraId="19B083F7" w14:textId="77777777" w:rsidR="003C390E" w:rsidRPr="000A6879" w:rsidRDefault="003C390E" w:rsidP="003C390E">
      <w:pPr>
        <w:spacing w:after="0" w:line="360" w:lineRule="auto"/>
        <w:ind w:firstLine="567"/>
        <w:jc w:val="both"/>
        <w:rPr>
          <w:rFonts w:ascii="Times New Roman" w:hAnsi="Times New Roman" w:cs="Times New Roman"/>
          <w:sz w:val="24"/>
          <w:szCs w:val="24"/>
        </w:rPr>
      </w:pPr>
      <w:r w:rsidRPr="000A6879">
        <w:rPr>
          <w:rFonts w:ascii="Times New Roman" w:hAnsi="Times New Roman" w:cs="Times New Roman"/>
          <w:sz w:val="24"/>
          <w:szCs w:val="24"/>
        </w:rPr>
        <w:t xml:space="preserve">Para sanar os problemas de desempenho típicos do cliente magro, e de gerenciamento típicos do gerente gordo, a solução encontrada foi uma arquitetura entre as diversas camadas são executados por processadores diferentes -as chamadas arquitetura cliente seu servidor multicamadas. Esse tipo de arquitetura permite maior escala habilidade, uma vez que "as camadas no sistema podem ser gerenciadas de maneira independente, com outros servidores adicionados </w:t>
      </w:r>
      <w:r>
        <w:rPr>
          <w:rFonts w:ascii="Times New Roman" w:hAnsi="Times New Roman" w:cs="Times New Roman"/>
          <w:sz w:val="24"/>
          <w:szCs w:val="24"/>
        </w:rPr>
        <w:t xml:space="preserve">à </w:t>
      </w:r>
      <w:r w:rsidRPr="000A6879">
        <w:rPr>
          <w:rFonts w:ascii="Times New Roman" w:hAnsi="Times New Roman" w:cs="Times New Roman"/>
          <w:sz w:val="24"/>
          <w:szCs w:val="24"/>
        </w:rPr>
        <w:t>medida que a carga aumenta" (SOMMERVILLE, 2019, p. 477).</w:t>
      </w:r>
    </w:p>
    <w:p w14:paraId="4A61E0AB" w14:textId="6006F2B9" w:rsidR="00380086" w:rsidRDefault="003C390E" w:rsidP="003C390E">
      <w:pPr>
        <w:spacing w:after="0" w:line="360" w:lineRule="auto"/>
        <w:ind w:firstLine="567"/>
        <w:jc w:val="both"/>
        <w:rPr>
          <w:rFonts w:ascii="Times New Roman" w:hAnsi="Times New Roman" w:cs="Times New Roman"/>
          <w:sz w:val="24"/>
          <w:szCs w:val="24"/>
        </w:rPr>
      </w:pPr>
      <w:r w:rsidRPr="000A6879">
        <w:rPr>
          <w:rFonts w:ascii="Times New Roman" w:hAnsi="Times New Roman" w:cs="Times New Roman"/>
          <w:sz w:val="24"/>
          <w:szCs w:val="24"/>
        </w:rPr>
        <w:t>Não elaboração de um projeto, a escolha entre as arquiteturas cliente servidor no modelo cliente magro, cliente gordo, ou multicamadas depende de uma série de fatores que podem ser sintetizados na tabela</w:t>
      </w:r>
      <w:r w:rsidR="004C7A5F">
        <w:rPr>
          <w:rFonts w:ascii="Times New Roman" w:hAnsi="Times New Roman" w:cs="Times New Roman"/>
          <w:sz w:val="24"/>
          <w:szCs w:val="24"/>
        </w:rPr>
        <w:t xml:space="preserve"> 1,</w:t>
      </w:r>
      <w:r w:rsidRPr="000A6879">
        <w:rPr>
          <w:rFonts w:ascii="Times New Roman" w:hAnsi="Times New Roman" w:cs="Times New Roman"/>
          <w:sz w:val="24"/>
          <w:szCs w:val="24"/>
        </w:rPr>
        <w:t xml:space="preserve"> abaixo, extraída de Sommerville (2019):</w:t>
      </w:r>
    </w:p>
    <w:p w14:paraId="059A7FF9" w14:textId="6B7C0A1C" w:rsidR="004C7A5F" w:rsidRDefault="004C7A5F" w:rsidP="004C7A5F">
      <w:pPr>
        <w:spacing w:after="0" w:line="360" w:lineRule="auto"/>
        <w:ind w:firstLine="567"/>
        <w:jc w:val="center"/>
        <w:rPr>
          <w:rFonts w:ascii="Times New Roman" w:hAnsi="Times New Roman" w:cs="Times New Roman"/>
          <w:sz w:val="24"/>
          <w:szCs w:val="24"/>
        </w:rPr>
      </w:pPr>
      <w:r>
        <w:rPr>
          <w:rFonts w:ascii="Times New Roman" w:hAnsi="Times New Roman" w:cs="Times New Roman"/>
          <w:sz w:val="24"/>
          <w:szCs w:val="24"/>
        </w:rPr>
        <w:t xml:space="preserve">Tabela 1 – </w:t>
      </w:r>
      <w:r w:rsidRPr="003C390E">
        <w:rPr>
          <w:rFonts w:ascii="Times New Roman" w:hAnsi="Times New Roman" w:cs="Times New Roman"/>
        </w:rPr>
        <w:t>Uso de padrões de arquitetura cliente-servidor</w:t>
      </w:r>
    </w:p>
    <w:p w14:paraId="5B750F79" w14:textId="34DF7D7C" w:rsidR="003C390E" w:rsidRPr="00380086" w:rsidRDefault="003C390E" w:rsidP="003C390E">
      <w:pPr>
        <w:spacing w:after="0" w:line="360" w:lineRule="auto"/>
        <w:ind w:firstLine="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DDC06E" wp14:editId="609B02AB">
            <wp:extent cx="5124450" cy="2474944"/>
            <wp:effectExtent l="0" t="0" r="0" b="1905"/>
            <wp:docPr id="6" name="Imagem 6"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abela&#10;&#10;Descrição gerada automaticamente com confiança baix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9685" cy="2482302"/>
                    </a:xfrm>
                    <a:prstGeom prst="rect">
                      <a:avLst/>
                    </a:prstGeom>
                  </pic:spPr>
                </pic:pic>
              </a:graphicData>
            </a:graphic>
          </wp:inline>
        </w:drawing>
      </w:r>
    </w:p>
    <w:p w14:paraId="02908EAA" w14:textId="71349E64" w:rsidR="003C390E" w:rsidRDefault="004C7A5F" w:rsidP="003C390E">
      <w:pPr>
        <w:spacing w:after="0" w:line="240" w:lineRule="auto"/>
        <w:jc w:val="center"/>
        <w:rPr>
          <w:rFonts w:ascii="Times New Roman" w:hAnsi="Times New Roman" w:cs="Times New Roman"/>
        </w:rPr>
      </w:pPr>
      <w:r>
        <w:rPr>
          <w:rFonts w:ascii="Times New Roman" w:hAnsi="Times New Roman" w:cs="Times New Roman"/>
        </w:rPr>
        <w:t xml:space="preserve">Fonte: </w:t>
      </w:r>
      <w:r w:rsidR="003C390E" w:rsidRPr="003C390E">
        <w:rPr>
          <w:rFonts w:ascii="Times New Roman" w:hAnsi="Times New Roman" w:cs="Times New Roman"/>
        </w:rPr>
        <w:t>SOMMERVILLE</w:t>
      </w:r>
      <w:r>
        <w:rPr>
          <w:rFonts w:ascii="Times New Roman" w:hAnsi="Times New Roman" w:cs="Times New Roman"/>
        </w:rPr>
        <w:t xml:space="preserve"> (</w:t>
      </w:r>
      <w:r w:rsidR="003C390E" w:rsidRPr="003C390E">
        <w:rPr>
          <w:rFonts w:ascii="Times New Roman" w:hAnsi="Times New Roman" w:cs="Times New Roman"/>
        </w:rPr>
        <w:t>2019, p. 477)</w:t>
      </w:r>
    </w:p>
    <w:p w14:paraId="0AAD4E14" w14:textId="77777777" w:rsidR="002C0CAD" w:rsidRDefault="002C0CAD" w:rsidP="003C390E">
      <w:pPr>
        <w:spacing w:after="0" w:line="240" w:lineRule="auto"/>
        <w:jc w:val="center"/>
        <w:rPr>
          <w:rFonts w:ascii="Times New Roman" w:hAnsi="Times New Roman" w:cs="Times New Roman"/>
        </w:rPr>
      </w:pPr>
    </w:p>
    <w:p w14:paraId="45117EDE" w14:textId="6153B9EA" w:rsidR="003C390E" w:rsidRDefault="003C390E" w:rsidP="003C390E">
      <w:pPr>
        <w:pStyle w:val="Normal0"/>
        <w:tabs>
          <w:tab w:val="right" w:pos="2265"/>
        </w:tabs>
        <w:spacing w:line="360" w:lineRule="auto"/>
        <w:ind w:firstLine="567"/>
        <w:jc w:val="both"/>
        <w:rPr>
          <w:b/>
          <w:bCs/>
        </w:rPr>
      </w:pPr>
      <w:r>
        <w:rPr>
          <w:b/>
          <w:bCs/>
        </w:rPr>
        <w:lastRenderedPageBreak/>
        <w:t>2.3.2.4 Padrões MVC e MTV</w:t>
      </w:r>
    </w:p>
    <w:p w14:paraId="1DF7AAD3" w14:textId="77777777" w:rsidR="003C390E" w:rsidRPr="003C390E" w:rsidRDefault="003C390E" w:rsidP="003C390E">
      <w:pPr>
        <w:spacing w:after="0" w:line="240" w:lineRule="auto"/>
        <w:jc w:val="both"/>
        <w:rPr>
          <w:rFonts w:ascii="Times New Roman" w:hAnsi="Times New Roman" w:cs="Times New Roman"/>
        </w:rPr>
      </w:pPr>
    </w:p>
    <w:p w14:paraId="4A5EDA7C" w14:textId="24850F69" w:rsidR="003C390E" w:rsidRDefault="003C390E" w:rsidP="003C390E">
      <w:pPr>
        <w:spacing w:after="0" w:line="360" w:lineRule="auto"/>
        <w:ind w:firstLine="567"/>
        <w:jc w:val="both"/>
        <w:rPr>
          <w:rFonts w:ascii="Times New Roman" w:hAnsi="Times New Roman" w:cs="Times New Roman"/>
          <w:sz w:val="24"/>
          <w:szCs w:val="24"/>
        </w:rPr>
      </w:pPr>
      <w:r w:rsidRPr="327E3156">
        <w:rPr>
          <w:rFonts w:ascii="Times New Roman" w:hAnsi="Times New Roman" w:cs="Times New Roman"/>
          <w:sz w:val="24"/>
          <w:szCs w:val="24"/>
        </w:rPr>
        <w:t>Outro padrão muito popular no desenvolvimento de aplicações web, e que também faz uso da estrutura em camadas é o padrão MVC (</w:t>
      </w:r>
      <w:r w:rsidRPr="327E3156">
        <w:rPr>
          <w:rFonts w:ascii="Times New Roman" w:hAnsi="Times New Roman" w:cs="Times New Roman"/>
          <w:i/>
          <w:iCs/>
          <w:sz w:val="24"/>
          <w:szCs w:val="24"/>
        </w:rPr>
        <w:t>Model-View-Controller</w:t>
      </w:r>
      <w:r w:rsidRPr="327E3156">
        <w:rPr>
          <w:rFonts w:ascii="Times New Roman" w:hAnsi="Times New Roman" w:cs="Times New Roman"/>
          <w:sz w:val="24"/>
          <w:szCs w:val="24"/>
        </w:rPr>
        <w:t>), que tem “como objetivo isolar ao máximo a camada de apresentação de um sistema</w:t>
      </w:r>
      <w:r w:rsidR="23C4F656" w:rsidRPr="327E3156">
        <w:rPr>
          <w:rFonts w:ascii="Times New Roman" w:hAnsi="Times New Roman" w:cs="Times New Roman"/>
          <w:sz w:val="24"/>
          <w:szCs w:val="24"/>
        </w:rPr>
        <w:t>”</w:t>
      </w:r>
      <w:r w:rsidR="2BF89406" w:rsidRPr="327E3156">
        <w:rPr>
          <w:rFonts w:ascii="Times New Roman" w:hAnsi="Times New Roman" w:cs="Times New Roman"/>
          <w:sz w:val="24"/>
          <w:szCs w:val="24"/>
        </w:rPr>
        <w:t xml:space="preserve"> </w:t>
      </w:r>
      <w:r w:rsidRPr="327E3156">
        <w:rPr>
          <w:rFonts w:ascii="Times New Roman" w:hAnsi="Times New Roman" w:cs="Times New Roman"/>
          <w:sz w:val="24"/>
          <w:szCs w:val="24"/>
        </w:rPr>
        <w:t>(ZENKER, SANTOS, COUTO, 2019, p. 100). A vantagem da organização da interface do usuário seguindo as regras deste padrão é que ele</w:t>
      </w:r>
    </w:p>
    <w:p w14:paraId="33F0AC20" w14:textId="77777777" w:rsidR="003C390E" w:rsidRPr="00882300" w:rsidRDefault="003C390E" w:rsidP="003C390E">
      <w:pPr>
        <w:spacing w:after="0" w:line="240" w:lineRule="auto"/>
        <w:ind w:left="2268"/>
        <w:jc w:val="both"/>
        <w:rPr>
          <w:rFonts w:ascii="Times New Roman" w:hAnsi="Times New Roman" w:cs="Times New Roman"/>
          <w:sz w:val="20"/>
          <w:szCs w:val="20"/>
        </w:rPr>
      </w:pPr>
      <w:r w:rsidRPr="00EE5D97">
        <w:rPr>
          <w:rFonts w:ascii="Times New Roman" w:hAnsi="Times New Roman" w:cs="Times New Roman"/>
          <w:sz w:val="24"/>
          <w:szCs w:val="24"/>
        </w:rPr>
        <w:br/>
      </w:r>
      <w:r w:rsidRPr="00D93944">
        <w:rPr>
          <w:rFonts w:ascii="Times New Roman" w:hAnsi="Times New Roman" w:cs="Times New Roman"/>
          <w:sz w:val="20"/>
          <w:szCs w:val="20"/>
        </w:rPr>
        <w:t>permite que os dados sejam alterados independentemente de sua representação e vice-versa. Apoia a apresentação dos mesmos dados de maneiras diferentes, exibindo as alterações feitas em uma representação em todas as demais" (SOMMMERVILLE, 2019, p. 155).</w:t>
      </w:r>
    </w:p>
    <w:p w14:paraId="330822BD" w14:textId="77777777" w:rsidR="003C390E" w:rsidRPr="00D93944" w:rsidRDefault="003C390E" w:rsidP="003C390E">
      <w:pPr>
        <w:spacing w:after="0" w:line="360" w:lineRule="auto"/>
        <w:ind w:firstLine="567"/>
        <w:jc w:val="both"/>
        <w:rPr>
          <w:rFonts w:ascii="Times New Roman" w:hAnsi="Times New Roman" w:cs="Times New Roman"/>
          <w:sz w:val="24"/>
          <w:szCs w:val="24"/>
        </w:rPr>
      </w:pPr>
    </w:p>
    <w:p w14:paraId="5A2981B4" w14:textId="77777777" w:rsidR="003C390E" w:rsidRPr="00D93944" w:rsidRDefault="003C390E" w:rsidP="003C390E">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As camadas no padrão MVC são o modelo (</w:t>
      </w:r>
      <w:r w:rsidRPr="009071FD">
        <w:rPr>
          <w:rFonts w:ascii="Times New Roman" w:hAnsi="Times New Roman" w:cs="Times New Roman"/>
          <w:i/>
          <w:iCs/>
          <w:sz w:val="24"/>
          <w:szCs w:val="24"/>
        </w:rPr>
        <w:t>model</w:t>
      </w:r>
      <w:r w:rsidRPr="64D089F4">
        <w:rPr>
          <w:rFonts w:ascii="Times New Roman" w:hAnsi="Times New Roman" w:cs="Times New Roman"/>
          <w:sz w:val="24"/>
          <w:szCs w:val="24"/>
        </w:rPr>
        <w:t>), que contém que contém os dados e comportamentos da aplicação, e grosso modo, é equivalente as camadas de banco de dados e processamento da aplicação; visão (</w:t>
      </w:r>
      <w:r w:rsidRPr="009071FD">
        <w:rPr>
          <w:rFonts w:ascii="Times New Roman" w:hAnsi="Times New Roman" w:cs="Times New Roman"/>
          <w:i/>
          <w:iCs/>
          <w:sz w:val="24"/>
          <w:szCs w:val="24"/>
        </w:rPr>
        <w:t>view</w:t>
      </w:r>
      <w:r w:rsidRPr="64D089F4">
        <w:rPr>
          <w:rFonts w:ascii="Times New Roman" w:hAnsi="Times New Roman" w:cs="Times New Roman"/>
          <w:sz w:val="24"/>
          <w:szCs w:val="24"/>
        </w:rPr>
        <w:t>), que é a camada de apresentação ao usuário; e o controlador (</w:t>
      </w:r>
      <w:r w:rsidRPr="009071FD">
        <w:rPr>
          <w:rFonts w:ascii="Times New Roman" w:hAnsi="Times New Roman" w:cs="Times New Roman"/>
          <w:i/>
          <w:iCs/>
          <w:sz w:val="24"/>
          <w:szCs w:val="24"/>
        </w:rPr>
        <w:t>controller)</w:t>
      </w:r>
      <w:r w:rsidRPr="64D089F4">
        <w:rPr>
          <w:rFonts w:ascii="Times New Roman" w:hAnsi="Times New Roman" w:cs="Times New Roman"/>
          <w:sz w:val="24"/>
          <w:szCs w:val="24"/>
        </w:rPr>
        <w:t>, o que faz a interligação entre a camada de interface do usuário e a camada de dados e comportamentos.</w:t>
      </w:r>
    </w:p>
    <w:p w14:paraId="0561B674" w14:textId="77777777" w:rsidR="003C390E" w:rsidRDefault="003C390E" w:rsidP="003C390E">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Segundo Zenker, Santos e Couto (2019), o modelo representa as identidades e operações presentes do banco de dados, a </w:t>
      </w:r>
      <w:r w:rsidRPr="009071FD">
        <w:rPr>
          <w:rFonts w:ascii="Times New Roman" w:hAnsi="Times New Roman" w:cs="Times New Roman"/>
          <w:i/>
          <w:iCs/>
          <w:sz w:val="24"/>
          <w:szCs w:val="24"/>
        </w:rPr>
        <w:t>view</w:t>
      </w:r>
      <w:r w:rsidRPr="64D089F4">
        <w:rPr>
          <w:rFonts w:ascii="Times New Roman" w:hAnsi="Times New Roman" w:cs="Times New Roman"/>
          <w:sz w:val="24"/>
          <w:szCs w:val="24"/>
        </w:rPr>
        <w:t xml:space="preserve"> representa os componentes visuais e a interface a ser mostrada usuário e o controlador implementa regra de negócio da aplicação, interpretando e respondendo as requisições feitas pelo usuário</w:t>
      </w:r>
    </w:p>
    <w:p w14:paraId="10A12E60" w14:textId="4F2C5253" w:rsidR="003C390E" w:rsidRDefault="5B688165" w:rsidP="003C390E">
      <w:pPr>
        <w:spacing w:after="0" w:line="360" w:lineRule="auto"/>
        <w:ind w:firstLine="567"/>
        <w:jc w:val="both"/>
        <w:rPr>
          <w:rFonts w:ascii="Times New Roman" w:hAnsi="Times New Roman" w:cs="Times New Roman"/>
          <w:sz w:val="24"/>
          <w:szCs w:val="24"/>
        </w:rPr>
      </w:pPr>
      <w:r w:rsidRPr="50DFDF73">
        <w:rPr>
          <w:rFonts w:ascii="Times New Roman" w:hAnsi="Times New Roman" w:cs="Times New Roman"/>
          <w:sz w:val="24"/>
          <w:szCs w:val="24"/>
        </w:rPr>
        <w:t>O modelo MTV (</w:t>
      </w:r>
      <w:r w:rsidRPr="50DFDF73">
        <w:rPr>
          <w:rFonts w:ascii="Times New Roman" w:hAnsi="Times New Roman" w:cs="Times New Roman"/>
          <w:i/>
          <w:iCs/>
          <w:sz w:val="24"/>
          <w:szCs w:val="24"/>
        </w:rPr>
        <w:t>model-template-view</w:t>
      </w:r>
      <w:r w:rsidRPr="50DFDF73">
        <w:rPr>
          <w:rFonts w:ascii="Times New Roman" w:hAnsi="Times New Roman" w:cs="Times New Roman"/>
          <w:sz w:val="24"/>
          <w:szCs w:val="24"/>
        </w:rPr>
        <w:t xml:space="preserve">) é uma variação do MVC, E muito utilizado em </w:t>
      </w:r>
      <w:r w:rsidR="76A6C744" w:rsidRPr="50DFDF73">
        <w:rPr>
          <w:rFonts w:ascii="Times New Roman" w:hAnsi="Times New Roman" w:cs="Times New Roman"/>
          <w:sz w:val="24"/>
          <w:szCs w:val="24"/>
        </w:rPr>
        <w:t>framework</w:t>
      </w:r>
      <w:r w:rsidRPr="50DFDF73">
        <w:rPr>
          <w:rFonts w:ascii="Times New Roman" w:hAnsi="Times New Roman" w:cs="Times New Roman"/>
          <w:sz w:val="24"/>
          <w:szCs w:val="24"/>
        </w:rPr>
        <w:t xml:space="preserve"> para desenvolvimento de aplicações como, o Django. No MTV, model é equivalente ao modelo do MVC; </w:t>
      </w:r>
      <w:r w:rsidR="09BCFB5E" w:rsidRPr="50DFDF73">
        <w:rPr>
          <w:rFonts w:ascii="Times New Roman" w:hAnsi="Times New Roman" w:cs="Times New Roman"/>
          <w:sz w:val="24"/>
          <w:szCs w:val="24"/>
        </w:rPr>
        <w:t>template</w:t>
      </w:r>
      <w:r w:rsidRPr="50DFDF73">
        <w:rPr>
          <w:rFonts w:ascii="Times New Roman" w:hAnsi="Times New Roman" w:cs="Times New Roman"/>
          <w:sz w:val="24"/>
          <w:szCs w:val="24"/>
        </w:rPr>
        <w:t xml:space="preserve"> é a lógica de apresentação ao usuário, ou seja, a view do MVC; E, finalmente, a view do MTV implementa as regras de negócio, sendo equivalente ao controlador do MVC (</w:t>
      </w:r>
      <w:r w:rsidR="6355B540" w:rsidRPr="50DFDF73">
        <w:rPr>
          <w:rFonts w:ascii="Times New Roman" w:hAnsi="Times New Roman" w:cs="Times New Roman"/>
          <w:sz w:val="24"/>
          <w:szCs w:val="24"/>
        </w:rPr>
        <w:t>MACIEL</w:t>
      </w:r>
      <w:r w:rsidRPr="50DFDF73">
        <w:rPr>
          <w:rFonts w:ascii="Times New Roman" w:hAnsi="Times New Roman" w:cs="Times New Roman"/>
          <w:sz w:val="24"/>
          <w:szCs w:val="24"/>
        </w:rPr>
        <w:t>, 2020).</w:t>
      </w:r>
    </w:p>
    <w:p w14:paraId="44517812" w14:textId="1661E4AC" w:rsidR="009A0F2C" w:rsidRPr="009A0F2C" w:rsidRDefault="002B7CC3" w:rsidP="009A0F2C">
      <w:pPr>
        <w:spacing w:after="0" w:line="360" w:lineRule="auto"/>
        <w:ind w:firstLine="567"/>
        <w:jc w:val="both"/>
        <w:rPr>
          <w:rFonts w:ascii="Times New Roman" w:hAnsi="Times New Roman" w:cs="Times New Roman"/>
          <w:b/>
          <w:bCs/>
          <w:sz w:val="24"/>
          <w:szCs w:val="24"/>
        </w:rPr>
      </w:pPr>
      <w:r w:rsidRPr="64D089F4">
        <w:rPr>
          <w:rFonts w:ascii="Times New Roman" w:hAnsi="Times New Roman" w:cs="Times New Roman"/>
          <w:sz w:val="24"/>
          <w:szCs w:val="24"/>
        </w:rPr>
        <w:t xml:space="preserve">Discutiremos com mais detalhes </w:t>
      </w:r>
      <w:r w:rsidR="009A0F2C" w:rsidRPr="64D089F4">
        <w:rPr>
          <w:rFonts w:ascii="Times New Roman" w:hAnsi="Times New Roman" w:cs="Times New Roman"/>
          <w:sz w:val="24"/>
          <w:szCs w:val="24"/>
        </w:rPr>
        <w:t xml:space="preserve">o modelo MTV no item </w:t>
      </w:r>
      <w:r w:rsidR="009A0F2C" w:rsidRPr="64D089F4">
        <w:rPr>
          <w:rFonts w:ascii="Times New Roman" w:hAnsi="Times New Roman" w:cs="Times New Roman"/>
          <w:b/>
          <w:bCs/>
          <w:sz w:val="24"/>
          <w:szCs w:val="24"/>
        </w:rPr>
        <w:t>2.3.6.2.</w:t>
      </w:r>
    </w:p>
    <w:p w14:paraId="0372329B" w14:textId="1AEC0C7F" w:rsidR="002B7CC3" w:rsidRDefault="002B7CC3" w:rsidP="003C390E">
      <w:pPr>
        <w:spacing w:after="0" w:line="360" w:lineRule="auto"/>
        <w:ind w:firstLine="567"/>
        <w:jc w:val="both"/>
        <w:rPr>
          <w:rFonts w:ascii="Times New Roman" w:hAnsi="Times New Roman" w:cs="Times New Roman"/>
          <w:sz w:val="24"/>
          <w:szCs w:val="24"/>
        </w:rPr>
      </w:pPr>
    </w:p>
    <w:p w14:paraId="6CA82A58" w14:textId="6E418D30" w:rsidR="002C0CAD" w:rsidRDefault="002C0CAD" w:rsidP="003C390E">
      <w:pPr>
        <w:spacing w:after="0" w:line="360" w:lineRule="auto"/>
        <w:ind w:firstLine="567"/>
        <w:jc w:val="both"/>
        <w:rPr>
          <w:rFonts w:ascii="Times New Roman" w:hAnsi="Times New Roman" w:cs="Times New Roman"/>
          <w:sz w:val="24"/>
          <w:szCs w:val="24"/>
        </w:rPr>
      </w:pPr>
    </w:p>
    <w:p w14:paraId="63D26F0F" w14:textId="51E1E3A1" w:rsidR="002C0CAD" w:rsidRDefault="002C0CAD" w:rsidP="003C390E">
      <w:pPr>
        <w:spacing w:after="0" w:line="360" w:lineRule="auto"/>
        <w:ind w:firstLine="567"/>
        <w:jc w:val="both"/>
        <w:rPr>
          <w:rFonts w:ascii="Times New Roman" w:hAnsi="Times New Roman" w:cs="Times New Roman"/>
          <w:sz w:val="24"/>
          <w:szCs w:val="24"/>
        </w:rPr>
      </w:pPr>
    </w:p>
    <w:p w14:paraId="61E6857B" w14:textId="09AECBC3" w:rsidR="002C0CAD" w:rsidRDefault="002C0CAD" w:rsidP="003C390E">
      <w:pPr>
        <w:spacing w:after="0" w:line="360" w:lineRule="auto"/>
        <w:ind w:firstLine="567"/>
        <w:jc w:val="both"/>
        <w:rPr>
          <w:rFonts w:ascii="Times New Roman" w:hAnsi="Times New Roman" w:cs="Times New Roman"/>
          <w:sz w:val="24"/>
          <w:szCs w:val="24"/>
        </w:rPr>
      </w:pPr>
    </w:p>
    <w:p w14:paraId="11CBB6DC" w14:textId="2F065E47" w:rsidR="002C0CAD" w:rsidRDefault="002C0CAD" w:rsidP="003C390E">
      <w:pPr>
        <w:spacing w:after="0" w:line="360" w:lineRule="auto"/>
        <w:ind w:firstLine="567"/>
        <w:jc w:val="both"/>
        <w:rPr>
          <w:rFonts w:ascii="Times New Roman" w:hAnsi="Times New Roman" w:cs="Times New Roman"/>
          <w:sz w:val="24"/>
          <w:szCs w:val="24"/>
        </w:rPr>
      </w:pPr>
    </w:p>
    <w:p w14:paraId="225B970C" w14:textId="2D0CA51F" w:rsidR="002C0CAD" w:rsidRDefault="002C0CAD" w:rsidP="003C390E">
      <w:pPr>
        <w:spacing w:after="0" w:line="360" w:lineRule="auto"/>
        <w:ind w:firstLine="567"/>
        <w:jc w:val="both"/>
        <w:rPr>
          <w:rFonts w:ascii="Times New Roman" w:hAnsi="Times New Roman" w:cs="Times New Roman"/>
          <w:sz w:val="24"/>
          <w:szCs w:val="24"/>
        </w:rPr>
      </w:pPr>
    </w:p>
    <w:p w14:paraId="59276C5A" w14:textId="77777777" w:rsidR="002C0CAD" w:rsidRDefault="002C0CAD" w:rsidP="003C390E">
      <w:pPr>
        <w:spacing w:after="0" w:line="360" w:lineRule="auto"/>
        <w:ind w:firstLine="567"/>
        <w:jc w:val="both"/>
        <w:rPr>
          <w:rFonts w:ascii="Times New Roman" w:hAnsi="Times New Roman" w:cs="Times New Roman"/>
          <w:sz w:val="24"/>
          <w:szCs w:val="24"/>
        </w:rPr>
      </w:pPr>
    </w:p>
    <w:p w14:paraId="20EE6353" w14:textId="74652138" w:rsidR="00B17DB4" w:rsidRDefault="00B17DB4" w:rsidP="00380086">
      <w:pPr>
        <w:spacing w:after="0" w:line="360" w:lineRule="auto"/>
        <w:jc w:val="both"/>
        <w:rPr>
          <w:rFonts w:ascii="Times New Roman" w:hAnsi="Times New Roman" w:cs="Times New Roman"/>
          <w:sz w:val="24"/>
          <w:szCs w:val="24"/>
          <w:highlight w:val="yellow"/>
        </w:rPr>
      </w:pPr>
    </w:p>
    <w:p w14:paraId="798826AD" w14:textId="5D5074CC" w:rsidR="00FD1564" w:rsidRPr="00931AA8" w:rsidRDefault="00FD1564" w:rsidP="00FD1564">
      <w:pPr>
        <w:pStyle w:val="Normal0"/>
        <w:tabs>
          <w:tab w:val="right" w:pos="2265"/>
        </w:tabs>
        <w:spacing w:line="360" w:lineRule="auto"/>
        <w:ind w:firstLine="567"/>
        <w:jc w:val="both"/>
        <w:rPr>
          <w:b/>
          <w:bCs/>
        </w:rPr>
      </w:pPr>
      <w:r>
        <w:rPr>
          <w:b/>
          <w:bCs/>
        </w:rPr>
        <w:lastRenderedPageBreak/>
        <w:t xml:space="preserve">2.3.3 </w:t>
      </w:r>
      <w:r w:rsidRPr="00931AA8">
        <w:rPr>
          <w:b/>
          <w:bCs/>
        </w:rPr>
        <w:t>Banco de dados e SGBD</w:t>
      </w:r>
    </w:p>
    <w:p w14:paraId="729D97F7" w14:textId="22DBC11D" w:rsidR="00FD1564" w:rsidRPr="00931AA8" w:rsidRDefault="00FD1564" w:rsidP="00FD1564">
      <w:pPr>
        <w:pStyle w:val="Normal0"/>
        <w:tabs>
          <w:tab w:val="right" w:pos="2265"/>
        </w:tabs>
        <w:spacing w:line="360" w:lineRule="auto"/>
        <w:ind w:firstLine="567"/>
        <w:jc w:val="both"/>
        <w:rPr>
          <w:b/>
          <w:bCs/>
        </w:rPr>
      </w:pPr>
    </w:p>
    <w:p w14:paraId="638C3C0A" w14:textId="40BE556A" w:rsidR="00FD1564" w:rsidRDefault="00BB16FD" w:rsidP="00FD1564">
      <w:pPr>
        <w:pStyle w:val="Normal0"/>
        <w:tabs>
          <w:tab w:val="right" w:pos="2265"/>
        </w:tabs>
        <w:spacing w:line="360" w:lineRule="auto"/>
        <w:ind w:firstLine="567"/>
        <w:jc w:val="both"/>
        <w:rPr>
          <w:b/>
          <w:bCs/>
        </w:rPr>
      </w:pPr>
      <w:r>
        <w:rPr>
          <w:b/>
          <w:bCs/>
        </w:rPr>
        <w:t xml:space="preserve">2.3.3.1 </w:t>
      </w:r>
      <w:r w:rsidRPr="00931AA8">
        <w:rPr>
          <w:b/>
          <w:bCs/>
        </w:rPr>
        <w:t xml:space="preserve">Banco de dados </w:t>
      </w:r>
    </w:p>
    <w:p w14:paraId="66B858C7" w14:textId="4932B8D0" w:rsidR="00B17DB4" w:rsidRDefault="00B17DB4" w:rsidP="00284B99">
      <w:pPr>
        <w:spacing w:after="0" w:line="360" w:lineRule="auto"/>
        <w:ind w:firstLine="567"/>
        <w:jc w:val="both"/>
        <w:rPr>
          <w:rFonts w:ascii="Times New Roman" w:hAnsi="Times New Roman" w:cs="Times New Roman"/>
          <w:sz w:val="24"/>
          <w:szCs w:val="24"/>
          <w:highlight w:val="yellow"/>
        </w:rPr>
      </w:pPr>
    </w:p>
    <w:p w14:paraId="1F17E9DD" w14:textId="77777777" w:rsidR="00BB16FD" w:rsidRPr="00BB16FD" w:rsidRDefault="366C8327" w:rsidP="00BB16FD">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A evolução dos bancos de dados foi e continua sendo de constante melhoria, trazendo mais segurança e rapidez para as informações ou dados nele salvas. Para Korth, Silberschatz e Sudarshan (2012), um banco de dados “[...] é uma coleção de dados inter-relacionados, representando informações sobre um domínio específico”.</w:t>
      </w:r>
    </w:p>
    <w:p w14:paraId="385FEA72" w14:textId="09060024" w:rsidR="00BB16FD" w:rsidRPr="00A0360F" w:rsidRDefault="2FAFB777"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O modelo relacional de banco de dados foi desenvolvido pelo cientista inglês Dr. Edgar Frank “Ted” Codd, em junho de 1970 com a publicação do artigo “A Relational Model of Data for Large Shared Data Banks” na revista Communications of the ACM, v. 13, n. 6, pp. 377-387, publicada por Association for Computing Machinery, Inc.</w:t>
      </w:r>
      <w:r w:rsidR="7520C4F0" w:rsidRPr="2A5C8022">
        <w:rPr>
          <w:rFonts w:ascii="Times New Roman" w:hAnsi="Times New Roman" w:cs="Times New Roman"/>
          <w:sz w:val="24"/>
          <w:szCs w:val="24"/>
        </w:rPr>
        <w:t xml:space="preserve"> </w:t>
      </w:r>
      <w:r w:rsidR="7520C4F0" w:rsidRPr="2A5C8022">
        <w:rPr>
          <w:rFonts w:ascii="Times New Roman" w:eastAsia="Times New Roman" w:hAnsi="Times New Roman" w:cs="Times New Roman"/>
          <w:color w:val="000000" w:themeColor="text1"/>
          <w:sz w:val="24"/>
          <w:szCs w:val="24"/>
        </w:rPr>
        <w:t>(MANZANO, 2011, p</w:t>
      </w:r>
      <w:r w:rsidR="168CCC48" w:rsidRPr="2A5C8022">
        <w:rPr>
          <w:rFonts w:ascii="Times New Roman" w:eastAsia="Times New Roman" w:hAnsi="Times New Roman" w:cs="Times New Roman"/>
          <w:color w:val="000000" w:themeColor="text1"/>
          <w:sz w:val="24"/>
          <w:szCs w:val="24"/>
        </w:rPr>
        <w:t>.</w:t>
      </w:r>
      <w:r w:rsidR="7520C4F0" w:rsidRPr="2A5C8022">
        <w:rPr>
          <w:rFonts w:ascii="Times New Roman" w:eastAsia="Times New Roman" w:hAnsi="Times New Roman" w:cs="Times New Roman"/>
          <w:color w:val="000000" w:themeColor="text1"/>
          <w:sz w:val="24"/>
          <w:szCs w:val="24"/>
        </w:rPr>
        <w:t xml:space="preserve"> 13)</w:t>
      </w:r>
    </w:p>
    <w:p w14:paraId="12E97098" w14:textId="03E1F479" w:rsidR="00BB16FD" w:rsidRPr="00A0360F" w:rsidRDefault="2B7BB539"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 xml:space="preserve">O </w:t>
      </w:r>
      <w:r w:rsidR="2FAFB777" w:rsidRPr="2A5C8022">
        <w:rPr>
          <w:rFonts w:ascii="Times New Roman" w:hAnsi="Times New Roman" w:cs="Times New Roman"/>
          <w:sz w:val="24"/>
          <w:szCs w:val="24"/>
        </w:rPr>
        <w:t xml:space="preserve">objetivo </w:t>
      </w:r>
      <w:r w:rsidR="3F01BF19" w:rsidRPr="2A5C8022">
        <w:rPr>
          <w:rFonts w:ascii="Times New Roman" w:hAnsi="Times New Roman" w:cs="Times New Roman"/>
          <w:sz w:val="24"/>
          <w:szCs w:val="24"/>
        </w:rPr>
        <w:t xml:space="preserve">era </w:t>
      </w:r>
      <w:r w:rsidR="2FAFB777" w:rsidRPr="2A5C8022">
        <w:rPr>
          <w:rFonts w:ascii="Times New Roman" w:hAnsi="Times New Roman" w:cs="Times New Roman"/>
          <w:sz w:val="24"/>
          <w:szCs w:val="24"/>
        </w:rPr>
        <w:t>desenvolver funções de automação de escritório, para reduzir custos com recursos humanos utilizados para armazenar e indexar grande quantidade de documentos.</w:t>
      </w:r>
      <w:r w:rsidR="3C4B3A14" w:rsidRPr="2A5C8022">
        <w:rPr>
          <w:rFonts w:ascii="Times New Roman" w:hAnsi="Times New Roman" w:cs="Times New Roman"/>
          <w:sz w:val="24"/>
          <w:szCs w:val="24"/>
        </w:rPr>
        <w:t xml:space="preserve"> </w:t>
      </w:r>
      <w:r w:rsidR="6163CC9D" w:rsidRPr="2A5C8022">
        <w:rPr>
          <w:rFonts w:ascii="Times New Roman" w:hAnsi="Times New Roman" w:cs="Times New Roman"/>
          <w:sz w:val="24"/>
          <w:szCs w:val="24"/>
        </w:rPr>
        <w:t xml:space="preserve">Futuramente essas pesquisas sobre banco de dados relacionais dariam início ao </w:t>
      </w:r>
      <w:r w:rsidR="366C8327" w:rsidRPr="2A5C8022">
        <w:rPr>
          <w:rFonts w:ascii="Times New Roman" w:hAnsi="Times New Roman" w:cs="Times New Roman"/>
          <w:sz w:val="24"/>
          <w:szCs w:val="24"/>
        </w:rPr>
        <w:t>projeto do Sistema R</w:t>
      </w:r>
      <w:r w:rsidR="6E8A878B" w:rsidRPr="2A5C8022">
        <w:rPr>
          <w:rFonts w:ascii="Times New Roman" w:hAnsi="Times New Roman" w:cs="Times New Roman"/>
          <w:sz w:val="24"/>
          <w:szCs w:val="24"/>
        </w:rPr>
        <w:t xml:space="preserve">, </w:t>
      </w:r>
      <w:r w:rsidR="4A82BE1F" w:rsidRPr="2A5C8022">
        <w:rPr>
          <w:rFonts w:ascii="Times New Roman" w:hAnsi="Times New Roman" w:cs="Times New Roman"/>
          <w:sz w:val="24"/>
          <w:szCs w:val="24"/>
        </w:rPr>
        <w:t>d</w:t>
      </w:r>
      <w:r w:rsidR="6E8A878B" w:rsidRPr="2A5C8022">
        <w:rPr>
          <w:rFonts w:ascii="Times New Roman" w:hAnsi="Times New Roman" w:cs="Times New Roman"/>
          <w:sz w:val="24"/>
          <w:szCs w:val="24"/>
        </w:rPr>
        <w:t>e</w:t>
      </w:r>
      <w:r w:rsidR="4A82BE1F" w:rsidRPr="2A5C8022">
        <w:rPr>
          <w:rFonts w:ascii="Times New Roman" w:hAnsi="Times New Roman" w:cs="Times New Roman"/>
          <w:sz w:val="24"/>
          <w:szCs w:val="24"/>
        </w:rPr>
        <w:t xml:space="preserve"> onde nasceria</w:t>
      </w:r>
      <w:r w:rsidR="6E8A878B" w:rsidRPr="2A5C8022">
        <w:rPr>
          <w:rFonts w:ascii="Times New Roman" w:hAnsi="Times New Roman" w:cs="Times New Roman"/>
          <w:sz w:val="24"/>
          <w:szCs w:val="24"/>
        </w:rPr>
        <w:t xml:space="preserve"> a </w:t>
      </w:r>
      <w:r w:rsidR="366C8327" w:rsidRPr="2A5C8022">
        <w:rPr>
          <w:rFonts w:ascii="Times New Roman" w:hAnsi="Times New Roman" w:cs="Times New Roman"/>
          <w:i/>
          <w:iCs/>
          <w:sz w:val="24"/>
          <w:szCs w:val="24"/>
        </w:rPr>
        <w:t>Structured Query Language</w:t>
      </w:r>
      <w:r w:rsidR="366C8327" w:rsidRPr="2A5C8022">
        <w:rPr>
          <w:rFonts w:ascii="Times New Roman" w:hAnsi="Times New Roman" w:cs="Times New Roman"/>
          <w:sz w:val="24"/>
          <w:szCs w:val="24"/>
        </w:rPr>
        <w:t xml:space="preserve"> (SQL)</w:t>
      </w:r>
      <w:r w:rsidR="72E6D0A6" w:rsidRPr="2A5C8022">
        <w:rPr>
          <w:rFonts w:ascii="Times New Roman" w:hAnsi="Times New Roman" w:cs="Times New Roman"/>
          <w:sz w:val="24"/>
          <w:szCs w:val="24"/>
        </w:rPr>
        <w:t xml:space="preserve">, </w:t>
      </w:r>
      <w:r w:rsidR="366C8327" w:rsidRPr="2A5C8022">
        <w:rPr>
          <w:rFonts w:ascii="Times New Roman" w:hAnsi="Times New Roman" w:cs="Times New Roman"/>
          <w:sz w:val="24"/>
          <w:szCs w:val="24"/>
        </w:rPr>
        <w:t xml:space="preserve">linguagem </w:t>
      </w:r>
      <w:r w:rsidR="7CE69F03" w:rsidRPr="2A5C8022">
        <w:rPr>
          <w:rFonts w:ascii="Times New Roman" w:hAnsi="Times New Roman" w:cs="Times New Roman"/>
          <w:sz w:val="24"/>
          <w:szCs w:val="24"/>
        </w:rPr>
        <w:t>que se tornou</w:t>
      </w:r>
      <w:r w:rsidR="366C8327" w:rsidRPr="2A5C8022">
        <w:rPr>
          <w:rFonts w:ascii="Times New Roman" w:hAnsi="Times New Roman" w:cs="Times New Roman"/>
          <w:sz w:val="24"/>
          <w:szCs w:val="24"/>
        </w:rPr>
        <w:t xml:space="preserve"> um padrão na indústria para bancos de dados relacionais</w:t>
      </w:r>
      <w:r w:rsidR="373CA288" w:rsidRPr="2A5C8022">
        <w:rPr>
          <w:rFonts w:ascii="Times New Roman" w:hAnsi="Times New Roman" w:cs="Times New Roman"/>
          <w:sz w:val="24"/>
          <w:szCs w:val="24"/>
        </w:rPr>
        <w:t xml:space="preserve">. </w:t>
      </w:r>
      <w:r w:rsidR="373CA288" w:rsidRPr="2A5C8022">
        <w:rPr>
          <w:rFonts w:ascii="Times New Roman" w:eastAsia="Times New Roman" w:hAnsi="Times New Roman" w:cs="Times New Roman"/>
          <w:color w:val="000000" w:themeColor="text1"/>
          <w:sz w:val="24"/>
          <w:szCs w:val="24"/>
        </w:rPr>
        <w:t>(</w:t>
      </w:r>
      <w:r w:rsidR="424C49B6" w:rsidRPr="2A5C8022">
        <w:rPr>
          <w:rFonts w:ascii="Times New Roman" w:eastAsia="Times New Roman" w:hAnsi="Times New Roman" w:cs="Times New Roman"/>
          <w:color w:val="000000" w:themeColor="text1"/>
          <w:sz w:val="24"/>
          <w:szCs w:val="24"/>
        </w:rPr>
        <w:t>SANCHES</w:t>
      </w:r>
      <w:r w:rsidR="373CA288" w:rsidRPr="2A5C8022">
        <w:rPr>
          <w:rFonts w:ascii="Times New Roman" w:eastAsia="Times New Roman" w:hAnsi="Times New Roman" w:cs="Times New Roman"/>
          <w:color w:val="000000" w:themeColor="text1"/>
          <w:sz w:val="24"/>
          <w:szCs w:val="24"/>
        </w:rPr>
        <w:t>, 20</w:t>
      </w:r>
      <w:r w:rsidR="69AD1347" w:rsidRPr="2A5C8022">
        <w:rPr>
          <w:rFonts w:ascii="Times New Roman" w:eastAsia="Times New Roman" w:hAnsi="Times New Roman" w:cs="Times New Roman"/>
          <w:color w:val="000000" w:themeColor="text1"/>
          <w:sz w:val="24"/>
          <w:szCs w:val="24"/>
        </w:rPr>
        <w:t>05</w:t>
      </w:r>
      <w:r w:rsidR="373CA288" w:rsidRPr="2A5C8022">
        <w:rPr>
          <w:rFonts w:ascii="Times New Roman" w:eastAsia="Times New Roman" w:hAnsi="Times New Roman" w:cs="Times New Roman"/>
          <w:color w:val="000000" w:themeColor="text1"/>
          <w:sz w:val="24"/>
          <w:szCs w:val="24"/>
        </w:rPr>
        <w:t>)</w:t>
      </w:r>
    </w:p>
    <w:p w14:paraId="3E60E25B" w14:textId="5D202B16" w:rsidR="00BB16FD" w:rsidRPr="00A0360F" w:rsidRDefault="366C8327" w:rsidP="2A5C8022">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 xml:space="preserve"> </w:t>
      </w:r>
    </w:p>
    <w:p w14:paraId="7FCE967C" w14:textId="72FA2159" w:rsidR="00BB16FD" w:rsidRDefault="00BB16FD" w:rsidP="00BB16FD">
      <w:pPr>
        <w:pStyle w:val="Normal0"/>
        <w:tabs>
          <w:tab w:val="right" w:pos="2265"/>
        </w:tabs>
        <w:spacing w:line="360" w:lineRule="auto"/>
        <w:ind w:firstLine="567"/>
        <w:jc w:val="both"/>
        <w:rPr>
          <w:b/>
          <w:bCs/>
        </w:rPr>
      </w:pPr>
      <w:r>
        <w:rPr>
          <w:b/>
          <w:bCs/>
        </w:rPr>
        <w:t xml:space="preserve">2.3.3.2 </w:t>
      </w:r>
      <w:r w:rsidRPr="00931AA8">
        <w:rPr>
          <w:b/>
          <w:bCs/>
        </w:rPr>
        <w:t>Os primeiros do mercado</w:t>
      </w:r>
    </w:p>
    <w:p w14:paraId="5180B4F1" w14:textId="77777777" w:rsidR="003C390E" w:rsidRDefault="003C390E" w:rsidP="00284B99">
      <w:pPr>
        <w:spacing w:after="0" w:line="360" w:lineRule="auto"/>
        <w:ind w:firstLine="567"/>
        <w:jc w:val="both"/>
        <w:rPr>
          <w:rFonts w:ascii="Times New Roman" w:hAnsi="Times New Roman" w:cs="Times New Roman"/>
          <w:sz w:val="24"/>
          <w:szCs w:val="24"/>
          <w:highlight w:val="yellow"/>
        </w:rPr>
      </w:pPr>
    </w:p>
    <w:p w14:paraId="29253D61" w14:textId="3B804F85" w:rsidR="00E23F66" w:rsidRPr="00A0360F" w:rsidRDefault="53322B9B" w:rsidP="00E23F66">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 xml:space="preserve">Segundo </w:t>
      </w:r>
      <w:r w:rsidR="65919CF5" w:rsidRPr="2A5C8022">
        <w:rPr>
          <w:rFonts w:ascii="Times New Roman" w:hAnsi="Times New Roman" w:cs="Times New Roman"/>
          <w:sz w:val="24"/>
          <w:szCs w:val="24"/>
        </w:rPr>
        <w:t>Sanches</w:t>
      </w:r>
      <w:r w:rsidRPr="2A5C8022">
        <w:rPr>
          <w:rFonts w:ascii="Times New Roman" w:hAnsi="Times New Roman" w:cs="Times New Roman"/>
          <w:sz w:val="24"/>
          <w:szCs w:val="24"/>
        </w:rPr>
        <w:t>, o</w:t>
      </w:r>
      <w:r w:rsidR="3944AE2B" w:rsidRPr="2A5C8022">
        <w:rPr>
          <w:rFonts w:ascii="Times New Roman" w:hAnsi="Times New Roman" w:cs="Times New Roman"/>
          <w:sz w:val="24"/>
          <w:szCs w:val="24"/>
        </w:rPr>
        <w:t xml:space="preserve"> primeiro sistema de banco de dados </w:t>
      </w:r>
      <w:r w:rsidR="52FA4F4E" w:rsidRPr="2A5C8022">
        <w:rPr>
          <w:rFonts w:ascii="Times New Roman" w:hAnsi="Times New Roman" w:cs="Times New Roman"/>
          <w:sz w:val="24"/>
          <w:szCs w:val="24"/>
        </w:rPr>
        <w:t>que surgiu</w:t>
      </w:r>
      <w:r w:rsidR="3944AE2B" w:rsidRPr="2A5C8022">
        <w:rPr>
          <w:rFonts w:ascii="Times New Roman" w:hAnsi="Times New Roman" w:cs="Times New Roman"/>
          <w:sz w:val="24"/>
          <w:szCs w:val="24"/>
        </w:rPr>
        <w:t xml:space="preserve"> baseado n</w:t>
      </w:r>
      <w:r w:rsidR="218868ED" w:rsidRPr="2A5C8022">
        <w:rPr>
          <w:rFonts w:ascii="Times New Roman" w:hAnsi="Times New Roman" w:cs="Times New Roman"/>
          <w:sz w:val="24"/>
          <w:szCs w:val="24"/>
        </w:rPr>
        <w:t>a linguagem</w:t>
      </w:r>
      <w:r w:rsidR="3944AE2B" w:rsidRPr="2A5C8022">
        <w:rPr>
          <w:rFonts w:ascii="Times New Roman" w:hAnsi="Times New Roman" w:cs="Times New Roman"/>
          <w:sz w:val="24"/>
          <w:szCs w:val="24"/>
        </w:rPr>
        <w:t xml:space="preserve"> SQL </w:t>
      </w:r>
      <w:r w:rsidR="44DE7AB3" w:rsidRPr="2A5C8022">
        <w:rPr>
          <w:rFonts w:ascii="Times New Roman" w:hAnsi="Times New Roman" w:cs="Times New Roman"/>
          <w:sz w:val="24"/>
          <w:szCs w:val="24"/>
        </w:rPr>
        <w:t>foi criado pela</w:t>
      </w:r>
      <w:r w:rsidR="3944AE2B" w:rsidRPr="2A5C8022">
        <w:rPr>
          <w:rFonts w:ascii="Times New Roman" w:hAnsi="Times New Roman" w:cs="Times New Roman"/>
          <w:sz w:val="24"/>
          <w:szCs w:val="24"/>
        </w:rPr>
        <w:t xml:space="preserve"> </w:t>
      </w:r>
      <w:r w:rsidR="3944AE2B" w:rsidRPr="2A5C8022">
        <w:rPr>
          <w:rFonts w:ascii="Times New Roman" w:hAnsi="Times New Roman" w:cs="Times New Roman"/>
          <w:i/>
          <w:iCs/>
          <w:sz w:val="24"/>
          <w:szCs w:val="24"/>
        </w:rPr>
        <w:t>Oracle</w:t>
      </w:r>
      <w:r w:rsidR="2B895CC1" w:rsidRPr="2A5C8022">
        <w:rPr>
          <w:rFonts w:ascii="Times New Roman" w:hAnsi="Times New Roman" w:cs="Times New Roman"/>
          <w:i/>
          <w:iCs/>
          <w:sz w:val="24"/>
          <w:szCs w:val="24"/>
        </w:rPr>
        <w:t>, o</w:t>
      </w:r>
      <w:r w:rsidR="3944AE2B" w:rsidRPr="2A5C8022">
        <w:rPr>
          <w:rFonts w:ascii="Times New Roman" w:hAnsi="Times New Roman" w:cs="Times New Roman"/>
          <w:sz w:val="24"/>
          <w:szCs w:val="24"/>
        </w:rPr>
        <w:t xml:space="preserve"> </w:t>
      </w:r>
      <w:r w:rsidR="3944AE2B" w:rsidRPr="2A5C8022">
        <w:rPr>
          <w:rFonts w:ascii="Times New Roman" w:hAnsi="Times New Roman" w:cs="Times New Roman"/>
          <w:i/>
          <w:iCs/>
          <w:sz w:val="24"/>
          <w:szCs w:val="24"/>
        </w:rPr>
        <w:t>Oracle</w:t>
      </w:r>
      <w:r w:rsidR="3944AE2B" w:rsidRPr="2A5C8022">
        <w:rPr>
          <w:rFonts w:ascii="Times New Roman" w:hAnsi="Times New Roman" w:cs="Times New Roman"/>
          <w:sz w:val="24"/>
          <w:szCs w:val="24"/>
        </w:rPr>
        <w:t xml:space="preserve"> 2 e </w:t>
      </w:r>
      <w:r w:rsidR="26152AAC" w:rsidRPr="2A5C8022">
        <w:rPr>
          <w:rFonts w:ascii="Times New Roman" w:hAnsi="Times New Roman" w:cs="Times New Roman"/>
          <w:sz w:val="24"/>
          <w:szCs w:val="24"/>
        </w:rPr>
        <w:t>servia</w:t>
      </w:r>
      <w:r w:rsidR="3944AE2B" w:rsidRPr="2A5C8022">
        <w:rPr>
          <w:rFonts w:ascii="Times New Roman" w:hAnsi="Times New Roman" w:cs="Times New Roman"/>
          <w:sz w:val="24"/>
          <w:szCs w:val="24"/>
        </w:rPr>
        <w:t xml:space="preserve"> como sistema e repositório de informações </w:t>
      </w:r>
      <w:r w:rsidR="2ECE2FA4" w:rsidRPr="2A5C8022">
        <w:rPr>
          <w:rFonts w:ascii="Times New Roman" w:hAnsi="Times New Roman" w:cs="Times New Roman"/>
          <w:sz w:val="24"/>
          <w:szCs w:val="24"/>
        </w:rPr>
        <w:t>para</w:t>
      </w:r>
      <w:r w:rsidR="3944AE2B" w:rsidRPr="2A5C8022">
        <w:rPr>
          <w:rFonts w:ascii="Times New Roman" w:hAnsi="Times New Roman" w:cs="Times New Roman"/>
          <w:sz w:val="24"/>
          <w:szCs w:val="24"/>
        </w:rPr>
        <w:t xml:space="preserve"> empresas</w:t>
      </w:r>
      <w:r w:rsidR="4226D868" w:rsidRPr="2A5C8022">
        <w:rPr>
          <w:rFonts w:ascii="Times New Roman" w:hAnsi="Times New Roman" w:cs="Times New Roman"/>
          <w:sz w:val="24"/>
          <w:szCs w:val="24"/>
        </w:rPr>
        <w:t xml:space="preserve"> de diversos segmentos de mercado</w:t>
      </w:r>
      <w:r w:rsidR="3944AE2B" w:rsidRPr="2A5C8022">
        <w:rPr>
          <w:rFonts w:ascii="Times New Roman" w:hAnsi="Times New Roman" w:cs="Times New Roman"/>
          <w:sz w:val="24"/>
          <w:szCs w:val="24"/>
        </w:rPr>
        <w:t>.</w:t>
      </w:r>
    </w:p>
    <w:p w14:paraId="42B1783A" w14:textId="686FC7EB" w:rsidR="00B17DB4" w:rsidRDefault="00B17DB4" w:rsidP="00284B99">
      <w:pPr>
        <w:spacing w:after="0" w:line="360" w:lineRule="auto"/>
        <w:ind w:firstLine="567"/>
        <w:jc w:val="both"/>
        <w:rPr>
          <w:rFonts w:ascii="Times New Roman" w:hAnsi="Times New Roman" w:cs="Times New Roman"/>
          <w:sz w:val="24"/>
          <w:szCs w:val="24"/>
          <w:highlight w:val="yellow"/>
        </w:rPr>
      </w:pPr>
    </w:p>
    <w:p w14:paraId="2117C33E" w14:textId="4699ED42" w:rsidR="00E23F66" w:rsidRPr="00931AA8" w:rsidRDefault="00E23F66" w:rsidP="00E23F66">
      <w:pPr>
        <w:pStyle w:val="Normal0"/>
        <w:tabs>
          <w:tab w:val="right" w:pos="2265"/>
        </w:tabs>
        <w:spacing w:line="360" w:lineRule="auto"/>
        <w:ind w:firstLine="567"/>
        <w:jc w:val="both"/>
        <w:rPr>
          <w:b/>
          <w:bCs/>
        </w:rPr>
      </w:pPr>
      <w:r>
        <w:rPr>
          <w:b/>
          <w:bCs/>
        </w:rPr>
        <w:t xml:space="preserve">2.3.3.3 </w:t>
      </w:r>
      <w:r w:rsidRPr="00931AA8">
        <w:rPr>
          <w:b/>
          <w:bCs/>
        </w:rPr>
        <w:t>Evolução</w:t>
      </w:r>
    </w:p>
    <w:p w14:paraId="1A2FD6E5" w14:textId="77777777" w:rsidR="00E23F66" w:rsidRDefault="00E23F66" w:rsidP="00E23F66">
      <w:pPr>
        <w:pStyle w:val="Normal0"/>
        <w:tabs>
          <w:tab w:val="right" w:pos="2265"/>
        </w:tabs>
        <w:spacing w:line="360" w:lineRule="auto"/>
        <w:ind w:firstLine="567"/>
        <w:jc w:val="both"/>
        <w:rPr>
          <w:b/>
          <w:bCs/>
        </w:rPr>
      </w:pPr>
    </w:p>
    <w:p w14:paraId="112302A9" w14:textId="11183DCF" w:rsidR="00B17DB4" w:rsidRDefault="642FC85E"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Com a popularização dos computadores pessoais e a maior adoção dos bancos de dados pelas empresas, os bancos de dados</w:t>
      </w:r>
      <w:r w:rsidR="2A9786E7" w:rsidRPr="2A5C8022">
        <w:rPr>
          <w:rFonts w:ascii="Times New Roman" w:hAnsi="Times New Roman" w:cs="Times New Roman"/>
          <w:sz w:val="24"/>
          <w:szCs w:val="24"/>
        </w:rPr>
        <w:t xml:space="preserve"> foram ganhando novas funcionalidades e se tornando cada vez mais robustos, passando de uma capacidade de armazenamento de </w:t>
      </w:r>
      <w:r w:rsidR="3944AE2B" w:rsidRPr="2A5C8022">
        <w:rPr>
          <w:rFonts w:ascii="Times New Roman" w:hAnsi="Times New Roman" w:cs="Times New Roman"/>
          <w:sz w:val="24"/>
          <w:szCs w:val="24"/>
        </w:rPr>
        <w:t>8 MB (</w:t>
      </w:r>
      <w:r w:rsidR="3944AE2B" w:rsidRPr="2A5C8022">
        <w:rPr>
          <w:rFonts w:ascii="Times New Roman" w:hAnsi="Times New Roman" w:cs="Times New Roman"/>
          <w:i/>
          <w:iCs/>
          <w:sz w:val="24"/>
          <w:szCs w:val="24"/>
        </w:rPr>
        <w:t>Megabytes</w:t>
      </w:r>
      <w:r w:rsidR="3944AE2B" w:rsidRPr="2A5C8022">
        <w:rPr>
          <w:rFonts w:ascii="Times New Roman" w:hAnsi="Times New Roman" w:cs="Times New Roman"/>
          <w:sz w:val="24"/>
          <w:szCs w:val="24"/>
        </w:rPr>
        <w:t xml:space="preserve">) até centenas de </w:t>
      </w:r>
      <w:r w:rsidR="3944AE2B" w:rsidRPr="2A5C8022">
        <w:rPr>
          <w:rFonts w:ascii="Times New Roman" w:hAnsi="Times New Roman" w:cs="Times New Roman"/>
          <w:i/>
          <w:iCs/>
          <w:sz w:val="24"/>
          <w:szCs w:val="24"/>
        </w:rPr>
        <w:t>Terabytes</w:t>
      </w:r>
      <w:r w:rsidR="3944AE2B" w:rsidRPr="2A5C8022">
        <w:rPr>
          <w:rFonts w:ascii="Times New Roman" w:hAnsi="Times New Roman" w:cs="Times New Roman"/>
          <w:sz w:val="24"/>
          <w:szCs w:val="24"/>
        </w:rPr>
        <w:t xml:space="preserve"> de dados</w:t>
      </w:r>
      <w:r w:rsidR="37A1EA62" w:rsidRPr="2A5C8022">
        <w:rPr>
          <w:rFonts w:ascii="Times New Roman" w:hAnsi="Times New Roman" w:cs="Times New Roman"/>
          <w:sz w:val="24"/>
          <w:szCs w:val="24"/>
        </w:rPr>
        <w:t xml:space="preserve">, que armazenavam informações sobre clientes e produtos, como </w:t>
      </w:r>
      <w:r w:rsidR="3944AE2B" w:rsidRPr="2A5C8022">
        <w:rPr>
          <w:rFonts w:ascii="Times New Roman" w:hAnsi="Times New Roman" w:cs="Times New Roman"/>
          <w:sz w:val="24"/>
          <w:szCs w:val="24"/>
        </w:rPr>
        <w:t xml:space="preserve">listas de e-mail </w:t>
      </w:r>
      <w:r w:rsidR="05DDAFF9" w:rsidRPr="2A5C8022">
        <w:rPr>
          <w:rFonts w:ascii="Times New Roman" w:hAnsi="Times New Roman" w:cs="Times New Roman"/>
          <w:sz w:val="24"/>
          <w:szCs w:val="24"/>
        </w:rPr>
        <w:t xml:space="preserve">e quantidade de estoque, até </w:t>
      </w:r>
      <w:r w:rsidR="3944AE2B" w:rsidRPr="2A5C8022">
        <w:rPr>
          <w:rFonts w:ascii="Times New Roman" w:hAnsi="Times New Roman" w:cs="Times New Roman"/>
          <w:sz w:val="24"/>
          <w:szCs w:val="24"/>
        </w:rPr>
        <w:t>vídeos</w:t>
      </w:r>
      <w:r w:rsidR="4EDE1E60" w:rsidRPr="2A5C8022">
        <w:rPr>
          <w:rFonts w:ascii="Times New Roman" w:hAnsi="Times New Roman" w:cs="Times New Roman"/>
          <w:sz w:val="24"/>
          <w:szCs w:val="24"/>
        </w:rPr>
        <w:t xml:space="preserve"> e</w:t>
      </w:r>
      <w:r w:rsidR="3944AE2B" w:rsidRPr="2A5C8022">
        <w:rPr>
          <w:rFonts w:ascii="Times New Roman" w:hAnsi="Times New Roman" w:cs="Times New Roman"/>
          <w:sz w:val="24"/>
          <w:szCs w:val="24"/>
        </w:rPr>
        <w:t xml:space="preserve"> informações geográficas</w:t>
      </w:r>
      <w:r w:rsidR="5A764048" w:rsidRPr="2A5C8022">
        <w:rPr>
          <w:rFonts w:ascii="Times New Roman" w:hAnsi="Times New Roman" w:cs="Times New Roman"/>
          <w:sz w:val="24"/>
          <w:szCs w:val="24"/>
        </w:rPr>
        <w:t>.</w:t>
      </w:r>
      <w:r w:rsidR="61974C08" w:rsidRPr="2A5C8022">
        <w:rPr>
          <w:rFonts w:ascii="Times New Roman" w:hAnsi="Times New Roman" w:cs="Times New Roman"/>
          <w:sz w:val="24"/>
          <w:szCs w:val="24"/>
        </w:rPr>
        <w:t xml:space="preserve"> </w:t>
      </w:r>
      <w:r w:rsidR="61974C08" w:rsidRPr="2A5C8022">
        <w:rPr>
          <w:rFonts w:ascii="Times New Roman" w:eastAsia="Times New Roman" w:hAnsi="Times New Roman" w:cs="Times New Roman"/>
          <w:color w:val="000000" w:themeColor="text1"/>
          <w:sz w:val="24"/>
          <w:szCs w:val="24"/>
        </w:rPr>
        <w:t>(SANCHES, 2005)</w:t>
      </w:r>
    </w:p>
    <w:p w14:paraId="263C237E" w14:textId="6609AAA3" w:rsidR="002C0CAD" w:rsidRDefault="002C0CAD" w:rsidP="00284B99">
      <w:pPr>
        <w:spacing w:after="0" w:line="360" w:lineRule="auto"/>
        <w:ind w:firstLine="567"/>
        <w:jc w:val="both"/>
        <w:rPr>
          <w:rFonts w:ascii="Times New Roman" w:hAnsi="Times New Roman" w:cs="Times New Roman"/>
          <w:sz w:val="24"/>
          <w:szCs w:val="24"/>
        </w:rPr>
      </w:pPr>
    </w:p>
    <w:p w14:paraId="1BE42707" w14:textId="0FF42E9D" w:rsidR="002C0CAD" w:rsidRDefault="002C0CAD" w:rsidP="00284B99">
      <w:pPr>
        <w:spacing w:after="0" w:line="360" w:lineRule="auto"/>
        <w:ind w:firstLine="567"/>
        <w:jc w:val="both"/>
        <w:rPr>
          <w:rFonts w:ascii="Times New Roman" w:hAnsi="Times New Roman" w:cs="Times New Roman"/>
          <w:sz w:val="24"/>
          <w:szCs w:val="24"/>
        </w:rPr>
      </w:pPr>
    </w:p>
    <w:p w14:paraId="3D7228FF" w14:textId="273DEFD0" w:rsidR="00E23F66" w:rsidRPr="00931AA8" w:rsidRDefault="00E23F66" w:rsidP="00E23F66">
      <w:pPr>
        <w:pStyle w:val="Normal0"/>
        <w:tabs>
          <w:tab w:val="right" w:pos="2265"/>
        </w:tabs>
        <w:spacing w:line="360" w:lineRule="auto"/>
        <w:ind w:firstLine="567"/>
        <w:jc w:val="both"/>
        <w:rPr>
          <w:b/>
          <w:bCs/>
        </w:rPr>
      </w:pPr>
      <w:r>
        <w:rPr>
          <w:b/>
          <w:bCs/>
        </w:rPr>
        <w:t>2.3.3.4 O</w:t>
      </w:r>
      <w:r w:rsidRPr="00931AA8">
        <w:rPr>
          <w:b/>
          <w:bCs/>
        </w:rPr>
        <w:t>rientação a objetos</w:t>
      </w:r>
    </w:p>
    <w:p w14:paraId="39459501" w14:textId="0E25CBAB" w:rsidR="00E23F66" w:rsidRDefault="00E23F66" w:rsidP="00284B99">
      <w:pPr>
        <w:spacing w:after="0" w:line="360" w:lineRule="auto"/>
        <w:ind w:firstLine="567"/>
        <w:jc w:val="both"/>
        <w:rPr>
          <w:rFonts w:ascii="Times New Roman" w:hAnsi="Times New Roman" w:cs="Times New Roman"/>
          <w:sz w:val="24"/>
          <w:szCs w:val="24"/>
          <w:highlight w:val="yellow"/>
        </w:rPr>
      </w:pPr>
    </w:p>
    <w:p w14:paraId="498D2B92" w14:textId="10ACABD6" w:rsidR="00E23F66" w:rsidRPr="00A0360F" w:rsidRDefault="4F8BF4E2" w:rsidP="00E23F66">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Os</w:t>
      </w:r>
      <w:r w:rsidR="3944AE2B" w:rsidRPr="2A5C8022">
        <w:rPr>
          <w:rFonts w:ascii="Times New Roman" w:hAnsi="Times New Roman" w:cs="Times New Roman"/>
          <w:sz w:val="24"/>
          <w:szCs w:val="24"/>
        </w:rPr>
        <w:t xml:space="preserve"> tipos de dados envolvidos</w:t>
      </w:r>
      <w:r w:rsidR="39EF94CC" w:rsidRPr="2A5C8022">
        <w:rPr>
          <w:rFonts w:ascii="Times New Roman" w:hAnsi="Times New Roman" w:cs="Times New Roman"/>
          <w:sz w:val="24"/>
          <w:szCs w:val="24"/>
        </w:rPr>
        <w:t xml:space="preserve"> nas </w:t>
      </w:r>
      <w:r w:rsidR="3944AE2B" w:rsidRPr="2A5C8022">
        <w:rPr>
          <w:rFonts w:ascii="Times New Roman" w:hAnsi="Times New Roman" w:cs="Times New Roman"/>
          <w:sz w:val="24"/>
          <w:szCs w:val="24"/>
        </w:rPr>
        <w:t xml:space="preserve">áreas </w:t>
      </w:r>
      <w:r w:rsidR="41A9772C" w:rsidRPr="2A5C8022">
        <w:rPr>
          <w:rFonts w:ascii="Times New Roman" w:hAnsi="Times New Roman" w:cs="Times New Roman"/>
          <w:sz w:val="24"/>
          <w:szCs w:val="24"/>
        </w:rPr>
        <w:t>como a</w:t>
      </w:r>
      <w:r w:rsidR="3944AE2B" w:rsidRPr="2A5C8022">
        <w:rPr>
          <w:rFonts w:ascii="Times New Roman" w:hAnsi="Times New Roman" w:cs="Times New Roman"/>
          <w:sz w:val="24"/>
          <w:szCs w:val="24"/>
        </w:rPr>
        <w:t xml:space="preserve"> medicina, </w:t>
      </w:r>
      <w:r w:rsidR="54BFEB03" w:rsidRPr="2A5C8022">
        <w:rPr>
          <w:rFonts w:ascii="Times New Roman" w:hAnsi="Times New Roman" w:cs="Times New Roman"/>
          <w:sz w:val="24"/>
          <w:szCs w:val="24"/>
        </w:rPr>
        <w:t>entretenimento</w:t>
      </w:r>
      <w:r w:rsidR="674CBF2C" w:rsidRPr="2A5C8022">
        <w:rPr>
          <w:rFonts w:ascii="Times New Roman" w:hAnsi="Times New Roman" w:cs="Times New Roman"/>
          <w:sz w:val="24"/>
          <w:szCs w:val="24"/>
        </w:rPr>
        <w:t xml:space="preserve"> e</w:t>
      </w:r>
      <w:r w:rsidR="3944AE2B" w:rsidRPr="2A5C8022">
        <w:rPr>
          <w:rFonts w:ascii="Times New Roman" w:hAnsi="Times New Roman" w:cs="Times New Roman"/>
          <w:sz w:val="24"/>
          <w:szCs w:val="24"/>
        </w:rPr>
        <w:t xml:space="preserve"> física</w:t>
      </w:r>
      <w:r w:rsidR="47390C96" w:rsidRPr="2A5C8022">
        <w:rPr>
          <w:rFonts w:ascii="Times New Roman" w:hAnsi="Times New Roman" w:cs="Times New Roman"/>
          <w:sz w:val="24"/>
          <w:szCs w:val="24"/>
        </w:rPr>
        <w:t xml:space="preserve"> se mostraram mais complexos do que os bancos de dados da época poderiam armazenar e manipular. </w:t>
      </w:r>
      <w:r w:rsidR="3944AE2B" w:rsidRPr="2A5C8022">
        <w:rPr>
          <w:rFonts w:ascii="Times New Roman" w:hAnsi="Times New Roman" w:cs="Times New Roman"/>
          <w:sz w:val="24"/>
          <w:szCs w:val="24"/>
        </w:rPr>
        <w:t xml:space="preserve">Este fato </w:t>
      </w:r>
      <w:r w:rsidR="2AA7BB78" w:rsidRPr="2A5C8022">
        <w:rPr>
          <w:rFonts w:ascii="Times New Roman" w:hAnsi="Times New Roman" w:cs="Times New Roman"/>
          <w:sz w:val="24"/>
          <w:szCs w:val="24"/>
        </w:rPr>
        <w:t>alavancou</w:t>
      </w:r>
      <w:r w:rsidR="3944AE2B" w:rsidRPr="2A5C8022">
        <w:rPr>
          <w:rFonts w:ascii="Times New Roman" w:hAnsi="Times New Roman" w:cs="Times New Roman"/>
          <w:sz w:val="24"/>
          <w:szCs w:val="24"/>
        </w:rPr>
        <w:t xml:space="preserve"> pesquisas </w:t>
      </w:r>
      <w:r w:rsidR="7FB46DC9" w:rsidRPr="2A5C8022">
        <w:rPr>
          <w:rFonts w:ascii="Times New Roman" w:hAnsi="Times New Roman" w:cs="Times New Roman"/>
          <w:sz w:val="24"/>
          <w:szCs w:val="24"/>
        </w:rPr>
        <w:t>sobre</w:t>
      </w:r>
      <w:r w:rsidR="3944AE2B" w:rsidRPr="2A5C8022">
        <w:rPr>
          <w:rFonts w:ascii="Times New Roman" w:hAnsi="Times New Roman" w:cs="Times New Roman"/>
          <w:sz w:val="24"/>
          <w:szCs w:val="24"/>
        </w:rPr>
        <w:t xml:space="preserve"> bancos de dados orientados a objetos, os quais os usuários poderiam definir seus próprios métodos de acesso aos dados e como estes seriam representados e acessados. </w:t>
      </w:r>
      <w:r w:rsidR="16B24A5E" w:rsidRPr="2A5C8022">
        <w:rPr>
          <w:rFonts w:ascii="Times New Roman" w:hAnsi="Times New Roman" w:cs="Times New Roman"/>
          <w:sz w:val="24"/>
          <w:szCs w:val="24"/>
        </w:rPr>
        <w:t>Simultaneamente</w:t>
      </w:r>
      <w:r w:rsidR="3944AE2B" w:rsidRPr="2A5C8022">
        <w:rPr>
          <w:rFonts w:ascii="Times New Roman" w:hAnsi="Times New Roman" w:cs="Times New Roman"/>
          <w:sz w:val="24"/>
          <w:szCs w:val="24"/>
        </w:rPr>
        <w:t>, linguagens de programação orientadas a objetos (</w:t>
      </w:r>
      <w:r w:rsidR="3944AE2B" w:rsidRPr="2A5C8022">
        <w:rPr>
          <w:rFonts w:ascii="Times New Roman" w:hAnsi="Times New Roman" w:cs="Times New Roman"/>
          <w:i/>
          <w:iCs/>
          <w:sz w:val="24"/>
          <w:szCs w:val="24"/>
        </w:rPr>
        <w:t xml:space="preserve">Object Oriented Programming </w:t>
      </w:r>
      <w:r w:rsidR="3944AE2B" w:rsidRPr="2A5C8022">
        <w:rPr>
          <w:rFonts w:ascii="Times New Roman" w:hAnsi="Times New Roman" w:cs="Times New Roman"/>
          <w:sz w:val="24"/>
          <w:szCs w:val="24"/>
        </w:rPr>
        <w:t>) tais como C++ começaram a surgir n</w:t>
      </w:r>
      <w:r w:rsidR="5E5EC20D" w:rsidRPr="2A5C8022">
        <w:rPr>
          <w:rFonts w:ascii="Times New Roman" w:hAnsi="Times New Roman" w:cs="Times New Roman"/>
          <w:sz w:val="24"/>
          <w:szCs w:val="24"/>
        </w:rPr>
        <w:t>o mercado</w:t>
      </w:r>
      <w:r w:rsidR="3944AE2B" w:rsidRPr="2A5C8022">
        <w:rPr>
          <w:rFonts w:ascii="Times New Roman" w:hAnsi="Times New Roman" w:cs="Times New Roman"/>
          <w:sz w:val="24"/>
          <w:szCs w:val="24"/>
        </w:rPr>
        <w:t>.</w:t>
      </w:r>
    </w:p>
    <w:p w14:paraId="73769E05" w14:textId="62F87E9E" w:rsidR="1D270E00" w:rsidRDefault="1D270E00"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Em</w:t>
      </w:r>
      <w:r w:rsidR="1512F3B9" w:rsidRPr="2A5C8022">
        <w:rPr>
          <w:rFonts w:ascii="Times New Roman" w:hAnsi="Times New Roman" w:cs="Times New Roman"/>
          <w:sz w:val="24"/>
          <w:szCs w:val="24"/>
        </w:rPr>
        <w:t xml:space="preserve"> </w:t>
      </w:r>
      <w:r w:rsidR="3944AE2B" w:rsidRPr="2A5C8022">
        <w:rPr>
          <w:rFonts w:ascii="Times New Roman" w:hAnsi="Times New Roman" w:cs="Times New Roman"/>
          <w:sz w:val="24"/>
          <w:szCs w:val="24"/>
        </w:rPr>
        <w:t xml:space="preserve">1990, </w:t>
      </w:r>
      <w:r w:rsidR="6E26E309" w:rsidRPr="2A5C8022">
        <w:rPr>
          <w:rFonts w:ascii="Times New Roman" w:hAnsi="Times New Roman" w:cs="Times New Roman"/>
          <w:sz w:val="24"/>
          <w:szCs w:val="24"/>
        </w:rPr>
        <w:t>é criado o</w:t>
      </w:r>
      <w:r w:rsidR="3944AE2B" w:rsidRPr="2A5C8022">
        <w:rPr>
          <w:rFonts w:ascii="Times New Roman" w:hAnsi="Times New Roman" w:cs="Times New Roman"/>
          <w:sz w:val="24"/>
          <w:szCs w:val="24"/>
        </w:rPr>
        <w:t xml:space="preserve"> primeiro Sistema de Gerenciamento de Banco de Dados Orientado a Objetos, da companhia </w:t>
      </w:r>
      <w:r w:rsidR="3944AE2B" w:rsidRPr="2A5C8022">
        <w:rPr>
          <w:rFonts w:ascii="Times New Roman" w:hAnsi="Times New Roman" w:cs="Times New Roman"/>
          <w:i/>
          <w:iCs/>
          <w:sz w:val="24"/>
          <w:szCs w:val="24"/>
        </w:rPr>
        <w:t>Objectivity</w:t>
      </w:r>
      <w:r w:rsidR="3944AE2B" w:rsidRPr="2A5C8022">
        <w:rPr>
          <w:rFonts w:ascii="Times New Roman" w:hAnsi="Times New Roman" w:cs="Times New Roman"/>
          <w:sz w:val="24"/>
          <w:szCs w:val="24"/>
        </w:rPr>
        <w:t>. Isso permitiu com que usuários criassem sistemas de banco de dados para armazenar resultados de pesquisas</w:t>
      </w:r>
      <w:r w:rsidR="3F138A84" w:rsidRPr="2A5C8022">
        <w:rPr>
          <w:rFonts w:ascii="Times New Roman" w:hAnsi="Times New Roman" w:cs="Times New Roman"/>
          <w:sz w:val="24"/>
          <w:szCs w:val="24"/>
        </w:rPr>
        <w:t xml:space="preserve">, executar um </w:t>
      </w:r>
      <w:r w:rsidR="3944AE2B" w:rsidRPr="2A5C8022">
        <w:rPr>
          <w:rFonts w:ascii="Times New Roman" w:hAnsi="Times New Roman" w:cs="Times New Roman"/>
          <w:sz w:val="24"/>
          <w:szCs w:val="24"/>
        </w:rPr>
        <w:t>mapeamento de rede d</w:t>
      </w:r>
      <w:r w:rsidR="3B56990B" w:rsidRPr="2A5C8022">
        <w:rPr>
          <w:rFonts w:ascii="Times New Roman" w:hAnsi="Times New Roman" w:cs="Times New Roman"/>
          <w:sz w:val="24"/>
          <w:szCs w:val="24"/>
        </w:rPr>
        <w:t>os</w:t>
      </w:r>
      <w:r w:rsidR="3944AE2B" w:rsidRPr="2A5C8022">
        <w:rPr>
          <w:rFonts w:ascii="Times New Roman" w:hAnsi="Times New Roman" w:cs="Times New Roman"/>
          <w:sz w:val="24"/>
          <w:szCs w:val="24"/>
        </w:rPr>
        <w:t xml:space="preserve"> provedores de telecomunicações</w:t>
      </w:r>
      <w:r w:rsidR="080DC8D9" w:rsidRPr="2A5C8022">
        <w:rPr>
          <w:rFonts w:ascii="Times New Roman" w:hAnsi="Times New Roman" w:cs="Times New Roman"/>
          <w:sz w:val="24"/>
          <w:szCs w:val="24"/>
        </w:rPr>
        <w:t>,</w:t>
      </w:r>
      <w:r w:rsidR="3944AE2B" w:rsidRPr="2A5C8022">
        <w:rPr>
          <w:rFonts w:ascii="Times New Roman" w:hAnsi="Times New Roman" w:cs="Times New Roman"/>
          <w:sz w:val="24"/>
          <w:szCs w:val="24"/>
        </w:rPr>
        <w:t xml:space="preserve"> e armazenar registros médicos de pacientes em hospitais</w:t>
      </w:r>
      <w:r w:rsidR="1CDA4A6D" w:rsidRPr="2A5C8022">
        <w:rPr>
          <w:rFonts w:ascii="Times New Roman" w:hAnsi="Times New Roman" w:cs="Times New Roman"/>
          <w:sz w:val="24"/>
          <w:szCs w:val="24"/>
        </w:rPr>
        <w:t xml:space="preserve"> </w:t>
      </w:r>
      <w:r w:rsidR="3944AE2B" w:rsidRPr="2A5C8022">
        <w:rPr>
          <w:rFonts w:ascii="Times New Roman" w:hAnsi="Times New Roman" w:cs="Times New Roman"/>
          <w:sz w:val="24"/>
          <w:szCs w:val="24"/>
        </w:rPr>
        <w:t>e laboratórios.</w:t>
      </w:r>
      <w:r w:rsidR="75CAEDCE" w:rsidRPr="2A5C8022">
        <w:rPr>
          <w:rFonts w:ascii="Times New Roman" w:hAnsi="Times New Roman" w:cs="Times New Roman"/>
          <w:sz w:val="24"/>
          <w:szCs w:val="24"/>
        </w:rPr>
        <w:t xml:space="preserve"> </w:t>
      </w:r>
      <w:r w:rsidR="75CAEDCE" w:rsidRPr="2A5C8022">
        <w:rPr>
          <w:rFonts w:ascii="Times New Roman" w:eastAsia="Times New Roman" w:hAnsi="Times New Roman" w:cs="Times New Roman"/>
          <w:color w:val="000000" w:themeColor="text1"/>
          <w:sz w:val="24"/>
          <w:szCs w:val="24"/>
        </w:rPr>
        <w:t>(SANCHES, 2005)</w:t>
      </w:r>
    </w:p>
    <w:p w14:paraId="5B030F13" w14:textId="21E4F4A9" w:rsidR="00E23F66" w:rsidRDefault="00E23F66" w:rsidP="00284B99">
      <w:pPr>
        <w:spacing w:after="0" w:line="360" w:lineRule="auto"/>
        <w:ind w:firstLine="567"/>
        <w:jc w:val="both"/>
        <w:rPr>
          <w:rFonts w:ascii="Times New Roman" w:hAnsi="Times New Roman" w:cs="Times New Roman"/>
          <w:sz w:val="24"/>
          <w:szCs w:val="24"/>
          <w:highlight w:val="yellow"/>
        </w:rPr>
      </w:pPr>
    </w:p>
    <w:p w14:paraId="517034A7" w14:textId="5692DF28" w:rsidR="00E23F66" w:rsidRPr="00931AA8" w:rsidRDefault="00E23F66" w:rsidP="00E23F66">
      <w:pPr>
        <w:pStyle w:val="Normal0"/>
        <w:tabs>
          <w:tab w:val="right" w:pos="2265"/>
        </w:tabs>
        <w:spacing w:line="360" w:lineRule="auto"/>
        <w:ind w:firstLine="567"/>
        <w:jc w:val="both"/>
        <w:rPr>
          <w:b/>
          <w:bCs/>
        </w:rPr>
      </w:pPr>
      <w:r>
        <w:rPr>
          <w:b/>
          <w:bCs/>
        </w:rPr>
        <w:t>2.3.3.5 M</w:t>
      </w:r>
      <w:r w:rsidRPr="00E23F66">
        <w:rPr>
          <w:b/>
          <w:bCs/>
        </w:rPr>
        <w:t>odelagem de dados</w:t>
      </w:r>
    </w:p>
    <w:p w14:paraId="678AC338" w14:textId="5B87F359" w:rsidR="00E23F66" w:rsidRDefault="00E23F66" w:rsidP="00284B99">
      <w:pPr>
        <w:spacing w:after="0" w:line="360" w:lineRule="auto"/>
        <w:ind w:firstLine="567"/>
        <w:jc w:val="both"/>
        <w:rPr>
          <w:rFonts w:ascii="Times New Roman" w:hAnsi="Times New Roman" w:cs="Times New Roman"/>
          <w:sz w:val="24"/>
          <w:szCs w:val="24"/>
          <w:highlight w:val="yellow"/>
        </w:rPr>
      </w:pPr>
    </w:p>
    <w:p w14:paraId="098F73CE" w14:textId="1342A115" w:rsidR="00E23F66" w:rsidRDefault="00E23F66" w:rsidP="00284B99">
      <w:pPr>
        <w:spacing w:after="0" w:line="360" w:lineRule="auto"/>
        <w:ind w:firstLine="567"/>
        <w:jc w:val="both"/>
        <w:rPr>
          <w:rFonts w:ascii="Times New Roman" w:hAnsi="Times New Roman" w:cs="Times New Roman"/>
          <w:sz w:val="24"/>
          <w:szCs w:val="24"/>
        </w:rPr>
      </w:pPr>
      <w:r w:rsidRPr="00E23F66">
        <w:rPr>
          <w:rFonts w:ascii="Times New Roman" w:hAnsi="Times New Roman" w:cs="Times New Roman"/>
          <w:sz w:val="24"/>
          <w:szCs w:val="24"/>
        </w:rPr>
        <w:t xml:space="preserve">O conhecimento acerca dos modelos entidade-relacionamento (MERs) possibilita a criação de pequenos e grandes projetos lógicos de bancos de dados e de modelagens de alta qualidade, propiciando o sucesso dos projetos de software ou aplicação. </w:t>
      </w:r>
      <w:r w:rsidRPr="00E23F66">
        <w:rPr>
          <w:rFonts w:ascii="Times New Roman" w:hAnsi="Times New Roman" w:cs="Times New Roman"/>
          <w:sz w:val="24"/>
          <w:szCs w:val="24"/>
        </w:rPr>
        <w:cr/>
      </w:r>
    </w:p>
    <w:p w14:paraId="05441A3C" w14:textId="1839155A" w:rsidR="00E23F66" w:rsidRDefault="00E23F66" w:rsidP="64D089F4">
      <w:pPr>
        <w:spacing w:after="0" w:line="360" w:lineRule="auto"/>
        <w:ind w:firstLine="567"/>
        <w:jc w:val="both"/>
        <w:rPr>
          <w:rFonts w:ascii="Times New Roman" w:hAnsi="Times New Roman" w:cs="Times New Roman"/>
          <w:sz w:val="24"/>
          <w:szCs w:val="24"/>
        </w:rPr>
      </w:pPr>
    </w:p>
    <w:p w14:paraId="5FB301DD" w14:textId="25B61D69" w:rsidR="00E23F66" w:rsidRPr="00931AA8" w:rsidRDefault="00E23F66" w:rsidP="00E23F66">
      <w:pPr>
        <w:pStyle w:val="Normal0"/>
        <w:tabs>
          <w:tab w:val="right" w:pos="2265"/>
        </w:tabs>
        <w:spacing w:line="360" w:lineRule="auto"/>
        <w:ind w:firstLine="567"/>
        <w:jc w:val="both"/>
        <w:rPr>
          <w:b/>
          <w:bCs/>
        </w:rPr>
      </w:pPr>
      <w:r>
        <w:rPr>
          <w:b/>
          <w:bCs/>
        </w:rPr>
        <w:t>2.3.3.6 M</w:t>
      </w:r>
      <w:r w:rsidRPr="00E23F66">
        <w:rPr>
          <w:b/>
          <w:bCs/>
        </w:rPr>
        <w:t xml:space="preserve">odelagem </w:t>
      </w:r>
      <w:r>
        <w:rPr>
          <w:b/>
          <w:bCs/>
        </w:rPr>
        <w:t xml:space="preserve">e projeto de banco </w:t>
      </w:r>
      <w:r w:rsidRPr="00E23F66">
        <w:rPr>
          <w:b/>
          <w:bCs/>
        </w:rPr>
        <w:t>de dados</w:t>
      </w:r>
    </w:p>
    <w:p w14:paraId="308D5DDF" w14:textId="77777777" w:rsidR="00E23F66" w:rsidRDefault="00E23F66" w:rsidP="00E23F66">
      <w:pPr>
        <w:spacing w:line="360" w:lineRule="auto"/>
        <w:ind w:firstLine="709"/>
        <w:jc w:val="both"/>
        <w:rPr>
          <w:rFonts w:ascii="Arial" w:hAnsi="Arial" w:cs="Arial"/>
          <w:sz w:val="24"/>
          <w:szCs w:val="24"/>
        </w:rPr>
      </w:pPr>
    </w:p>
    <w:p w14:paraId="57811E87" w14:textId="3B727208" w:rsidR="00E23F66" w:rsidRPr="00E23F66" w:rsidRDefault="00E23F66" w:rsidP="00E23F66">
      <w:pPr>
        <w:spacing w:after="0" w:line="360" w:lineRule="auto"/>
        <w:ind w:firstLine="567"/>
        <w:jc w:val="both"/>
        <w:rPr>
          <w:rFonts w:ascii="Times New Roman" w:hAnsi="Times New Roman" w:cs="Times New Roman"/>
          <w:sz w:val="24"/>
          <w:szCs w:val="24"/>
        </w:rPr>
      </w:pPr>
      <w:r w:rsidRPr="00E23F66">
        <w:rPr>
          <w:rFonts w:ascii="Times New Roman" w:hAnsi="Times New Roman" w:cs="Times New Roman"/>
          <w:sz w:val="24"/>
          <w:szCs w:val="24"/>
        </w:rPr>
        <w:t>Um dos momentos mais críticos no processo de desenvolvimento de um software é a modelagem de banco de dados, pois o produto deve atingir os objetivos estabelecidos pelo requisitante. Segundo Heuser (2009), previamente à construção de bancos de dados, são utilizados padrões em textos e gráficos para modelar, sendo propostos três níveis de abstração de dados: modelo conceitual, modelo lógico e modelo físico. Como muitos usuários de banco de dados são leigos nas técnicas de informática, faz-se necessário simplificar em um projeto a sua estrutura, para oferecer uma visão geral dos dados com os aspectos de interesse, possibilitando bancos de dados flexíveis (COUGO, 1997).</w:t>
      </w:r>
    </w:p>
    <w:p w14:paraId="0F7D1675" w14:textId="77777777" w:rsidR="00E23F66" w:rsidRPr="00E23F66" w:rsidRDefault="00E23F66" w:rsidP="00E23F66">
      <w:pPr>
        <w:spacing w:after="0" w:line="360" w:lineRule="auto"/>
        <w:ind w:firstLine="567"/>
        <w:jc w:val="both"/>
        <w:rPr>
          <w:rFonts w:ascii="Times New Roman" w:hAnsi="Times New Roman" w:cs="Times New Roman"/>
          <w:sz w:val="24"/>
          <w:szCs w:val="24"/>
        </w:rPr>
      </w:pPr>
      <w:r w:rsidRPr="00E23F66">
        <w:rPr>
          <w:rFonts w:ascii="Times New Roman" w:hAnsi="Times New Roman" w:cs="Times New Roman"/>
          <w:sz w:val="24"/>
          <w:szCs w:val="24"/>
        </w:rPr>
        <w:lastRenderedPageBreak/>
        <w:t xml:space="preserve"> Os requisitos podem ser descritos graficamente por diagramas, com declaração sobre as funções que o sistema deve oferecer de forma abstrata de alto nível. Leva-se também em consideração a engenharia de requisitos, que é um processo que engloba todas as atividades que contribuem para a elaboração de um documento, com todos os requisitos, e para a sua manutenção. A etapa de engenharia de requisitos é a fase de descobrir, analisar e verificar funções e restrições (GIMENES; HUZITA, 2005). </w:t>
      </w:r>
    </w:p>
    <w:p w14:paraId="62049A15" w14:textId="48D38E58" w:rsidR="00E23F66" w:rsidRDefault="00E23F66" w:rsidP="00E23F66">
      <w:pPr>
        <w:spacing w:after="0" w:line="360" w:lineRule="auto"/>
        <w:ind w:firstLine="567"/>
        <w:jc w:val="both"/>
        <w:rPr>
          <w:rFonts w:ascii="Times New Roman" w:hAnsi="Times New Roman" w:cs="Times New Roman"/>
          <w:sz w:val="24"/>
          <w:szCs w:val="24"/>
        </w:rPr>
      </w:pPr>
      <w:r w:rsidRPr="00E23F66">
        <w:rPr>
          <w:rFonts w:ascii="Times New Roman" w:hAnsi="Times New Roman" w:cs="Times New Roman"/>
          <w:sz w:val="24"/>
          <w:szCs w:val="24"/>
        </w:rPr>
        <w:t xml:space="preserve">Um erro durante a modelagem compromete a usabilidade do sistema final e acarreta a necessidade de retrabalho, o que aumenta o custo do processo de desenvolvimento. Para que isso não ocorra, a seguir serão apresentados os passos fundamentais do processo de modelagem de um banco de dados, conforme as fases apresentadas na </w:t>
      </w:r>
      <w:r w:rsidR="00DF1F0A">
        <w:rPr>
          <w:rFonts w:ascii="Times New Roman" w:hAnsi="Times New Roman" w:cs="Times New Roman"/>
          <w:sz w:val="24"/>
          <w:szCs w:val="24"/>
        </w:rPr>
        <w:t>f</w:t>
      </w:r>
      <w:r w:rsidRPr="00E23F66">
        <w:rPr>
          <w:rFonts w:ascii="Times New Roman" w:hAnsi="Times New Roman" w:cs="Times New Roman"/>
          <w:sz w:val="24"/>
          <w:szCs w:val="24"/>
        </w:rPr>
        <w:t xml:space="preserve">igura </w:t>
      </w:r>
      <w:r w:rsidR="00DF1F0A">
        <w:rPr>
          <w:rFonts w:ascii="Times New Roman" w:hAnsi="Times New Roman" w:cs="Times New Roman"/>
          <w:sz w:val="24"/>
          <w:szCs w:val="24"/>
        </w:rPr>
        <w:t>7</w:t>
      </w:r>
      <w:r w:rsidRPr="00E23F66">
        <w:rPr>
          <w:rFonts w:ascii="Times New Roman" w:hAnsi="Times New Roman" w:cs="Times New Roman"/>
          <w:sz w:val="24"/>
          <w:szCs w:val="24"/>
        </w:rPr>
        <w:t>.</w:t>
      </w:r>
    </w:p>
    <w:p w14:paraId="7708B143" w14:textId="77777777" w:rsidR="00DF1F0A" w:rsidRDefault="00DF1F0A" w:rsidP="00E23F66">
      <w:pPr>
        <w:spacing w:after="0" w:line="360" w:lineRule="auto"/>
        <w:ind w:firstLine="567"/>
        <w:jc w:val="both"/>
        <w:rPr>
          <w:rFonts w:ascii="Times New Roman" w:hAnsi="Times New Roman" w:cs="Times New Roman"/>
          <w:sz w:val="24"/>
          <w:szCs w:val="24"/>
        </w:rPr>
      </w:pPr>
    </w:p>
    <w:p w14:paraId="03BA62E5" w14:textId="42CD3404" w:rsidR="00E23F66" w:rsidRPr="00E23F66" w:rsidRDefault="00DF1F0A" w:rsidP="00DF1F0A">
      <w:pPr>
        <w:spacing w:after="0" w:line="360" w:lineRule="auto"/>
        <w:ind w:firstLine="567"/>
        <w:jc w:val="center"/>
        <w:rPr>
          <w:rFonts w:ascii="Times New Roman" w:hAnsi="Times New Roman" w:cs="Times New Roman"/>
          <w:sz w:val="24"/>
          <w:szCs w:val="24"/>
        </w:rPr>
      </w:pPr>
      <w:r w:rsidRPr="00DF1F0A">
        <w:rPr>
          <w:rFonts w:ascii="Times New Roman" w:hAnsi="Times New Roman" w:cs="Times New Roman"/>
          <w:sz w:val="24"/>
          <w:szCs w:val="24"/>
        </w:rPr>
        <w:t xml:space="preserve">Figura </w:t>
      </w:r>
      <w:r>
        <w:rPr>
          <w:rFonts w:ascii="Times New Roman" w:hAnsi="Times New Roman" w:cs="Times New Roman"/>
          <w:sz w:val="24"/>
          <w:szCs w:val="24"/>
        </w:rPr>
        <w:t>7</w:t>
      </w:r>
      <w:r w:rsidRPr="00DF1F0A">
        <w:rPr>
          <w:rFonts w:ascii="Times New Roman" w:hAnsi="Times New Roman" w:cs="Times New Roman"/>
          <w:sz w:val="24"/>
          <w:szCs w:val="24"/>
        </w:rPr>
        <w:t xml:space="preserve"> – </w:t>
      </w:r>
      <w:r>
        <w:rPr>
          <w:rFonts w:ascii="Times New Roman" w:hAnsi="Times New Roman" w:cs="Times New Roman"/>
          <w:sz w:val="24"/>
          <w:szCs w:val="24"/>
        </w:rPr>
        <w:t>Etapas de modelagem de dados</w:t>
      </w:r>
    </w:p>
    <w:p w14:paraId="2C74CB15" w14:textId="77777777" w:rsidR="00DF1F0A" w:rsidRDefault="00E23F66" w:rsidP="00DF1F0A">
      <w:pPr>
        <w:pStyle w:val="Normal0"/>
        <w:tabs>
          <w:tab w:val="right" w:pos="2265"/>
        </w:tabs>
        <w:spacing w:line="360" w:lineRule="auto"/>
        <w:ind w:left="567"/>
        <w:jc w:val="center"/>
        <w:rPr>
          <w:rFonts w:ascii="Arial" w:hAnsi="Arial" w:cs="Arial"/>
        </w:rPr>
      </w:pPr>
      <w:r w:rsidRPr="00BD1F9C">
        <w:rPr>
          <w:rFonts w:ascii="Arial" w:hAnsi="Arial" w:cs="Arial"/>
          <w:noProof/>
        </w:rPr>
        <w:drawing>
          <wp:inline distT="0" distB="0" distL="0" distR="0" wp14:anchorId="12C3A700" wp14:editId="723A13D1">
            <wp:extent cx="4867275" cy="790575"/>
            <wp:effectExtent l="0" t="0" r="9525"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rotWithShape="1">
                    <a:blip r:embed="rId27">
                      <a:extLst>
                        <a:ext uri="{28A0092B-C50C-407E-A947-70E740481C1C}">
                          <a14:useLocalDpi xmlns:a14="http://schemas.microsoft.com/office/drawing/2010/main" val="0"/>
                        </a:ext>
                      </a:extLst>
                    </a:blip>
                    <a:srcRect l="4586" t="9902" r="5280" b="41747"/>
                    <a:stretch/>
                  </pic:blipFill>
                  <pic:spPr bwMode="auto">
                    <a:xfrm>
                      <a:off x="0" y="0"/>
                      <a:ext cx="4867275" cy="790575"/>
                    </a:xfrm>
                    <a:prstGeom prst="rect">
                      <a:avLst/>
                    </a:prstGeom>
                    <a:ln>
                      <a:noFill/>
                    </a:ln>
                    <a:extLst>
                      <a:ext uri="{53640926-AAD7-44D8-BBD7-CCE9431645EC}">
                        <a14:shadowObscured xmlns:a14="http://schemas.microsoft.com/office/drawing/2010/main"/>
                      </a:ext>
                    </a:extLst>
                  </pic:spPr>
                </pic:pic>
              </a:graphicData>
            </a:graphic>
          </wp:inline>
        </w:drawing>
      </w:r>
    </w:p>
    <w:p w14:paraId="7B8D9B51" w14:textId="6E1727EE" w:rsidR="00DF1F0A" w:rsidRDefault="00DF1F0A" w:rsidP="00DF1F0A">
      <w:pPr>
        <w:pStyle w:val="Normal0"/>
        <w:tabs>
          <w:tab w:val="right" w:pos="2265"/>
        </w:tabs>
        <w:spacing w:line="360" w:lineRule="auto"/>
        <w:ind w:left="567"/>
        <w:jc w:val="center"/>
      </w:pPr>
      <w:r w:rsidRPr="00DF1F0A">
        <w:t>Fonte: Adaptado de Cougo(1997)</w:t>
      </w:r>
      <w:r w:rsidR="00E23F66" w:rsidRPr="00DF1F0A">
        <w:cr/>
      </w:r>
    </w:p>
    <w:p w14:paraId="242095AB" w14:textId="02CC8817" w:rsidR="00E23F66" w:rsidRPr="00E23F66" w:rsidRDefault="00E23F66" w:rsidP="00E23F66">
      <w:pPr>
        <w:pStyle w:val="Normal0"/>
        <w:tabs>
          <w:tab w:val="right" w:pos="2265"/>
        </w:tabs>
        <w:spacing w:line="360" w:lineRule="auto"/>
        <w:ind w:left="567"/>
        <w:jc w:val="both"/>
        <w:rPr>
          <w:b/>
          <w:bCs/>
        </w:rPr>
      </w:pPr>
      <w:r>
        <w:rPr>
          <w:b/>
          <w:bCs/>
        </w:rPr>
        <w:t>2.3.3.</w:t>
      </w:r>
      <w:r w:rsidR="008B4497">
        <w:rPr>
          <w:b/>
          <w:bCs/>
        </w:rPr>
        <w:t>6.1</w:t>
      </w:r>
      <w:r>
        <w:rPr>
          <w:b/>
          <w:bCs/>
        </w:rPr>
        <w:t xml:space="preserve"> I</w:t>
      </w:r>
      <w:r w:rsidRPr="00E23F66">
        <w:rPr>
          <w:b/>
          <w:bCs/>
        </w:rPr>
        <w:t>dentificação do problema (levantamento de requisitos)</w:t>
      </w:r>
    </w:p>
    <w:p w14:paraId="77C97231" w14:textId="116BED76" w:rsidR="00E23F66" w:rsidRDefault="00E23F66" w:rsidP="00E23F66">
      <w:pPr>
        <w:spacing w:after="0" w:line="360" w:lineRule="auto"/>
        <w:ind w:firstLine="567"/>
        <w:jc w:val="both"/>
        <w:rPr>
          <w:rFonts w:ascii="Times New Roman" w:hAnsi="Times New Roman" w:cs="Times New Roman"/>
          <w:sz w:val="24"/>
          <w:szCs w:val="24"/>
        </w:rPr>
      </w:pPr>
    </w:p>
    <w:p w14:paraId="12F321B2" w14:textId="77777777" w:rsidR="00E23F66" w:rsidRPr="00E23F66" w:rsidRDefault="00E23F66" w:rsidP="00E23F66">
      <w:pPr>
        <w:spacing w:after="0" w:line="360" w:lineRule="auto"/>
        <w:ind w:firstLine="567"/>
        <w:jc w:val="both"/>
        <w:rPr>
          <w:rFonts w:ascii="Times New Roman" w:hAnsi="Times New Roman" w:cs="Times New Roman"/>
          <w:sz w:val="24"/>
          <w:szCs w:val="24"/>
        </w:rPr>
      </w:pPr>
      <w:r w:rsidRPr="00E23F66">
        <w:rPr>
          <w:rFonts w:ascii="Times New Roman" w:hAnsi="Times New Roman" w:cs="Times New Roman"/>
          <w:sz w:val="24"/>
          <w:szCs w:val="24"/>
        </w:rPr>
        <w:t>Nesta etapa, é realizado um estudo detalhado das atividades em questão. Quando não há conhecimento prévio sobre o negócio, entrevistas podem levantar informações relevantes sobre as necessidades dos futuros usuários. Os administradores de dados se reúnem com os usuários para entender e documentar seus requisitos.</w:t>
      </w:r>
    </w:p>
    <w:p w14:paraId="74818F7F" w14:textId="284ECC1F" w:rsidR="00E23F66" w:rsidRDefault="00E23F66" w:rsidP="00E23F66">
      <w:pPr>
        <w:spacing w:after="0" w:line="360" w:lineRule="auto"/>
        <w:ind w:firstLine="567"/>
        <w:jc w:val="both"/>
        <w:rPr>
          <w:rFonts w:ascii="Arial" w:hAnsi="Arial" w:cs="Arial"/>
          <w:sz w:val="24"/>
          <w:szCs w:val="24"/>
        </w:rPr>
      </w:pPr>
      <w:r w:rsidRPr="00E23F66">
        <w:rPr>
          <w:rFonts w:ascii="Times New Roman" w:hAnsi="Times New Roman" w:cs="Times New Roman"/>
          <w:sz w:val="24"/>
          <w:szCs w:val="24"/>
        </w:rPr>
        <w:t>Os requisitos são a base de todos os produtos de software. Sua elucidação, seu gerenciamento e seu entendimento são problemas comuns a todas as metodologias de desenvolvimento. Segundo Pressman e Maxim (2011), a tarefa de análise de requisitos é um processo de descoberta, refinamento, modelagem e especificação. A análise de requisitos proporciona ao projetista de software uma representação da informação e da função, que pode ser traduzida no projeto procedimental, arquitetônico e de dados, oferecendo ao desenvolvedor e ao cliente os critérios para avaliar a qualidade logo que o sistema for construído.</w:t>
      </w:r>
      <w:r w:rsidRPr="00BD1F9C">
        <w:rPr>
          <w:rFonts w:ascii="Arial" w:hAnsi="Arial" w:cs="Arial"/>
          <w:sz w:val="24"/>
          <w:szCs w:val="24"/>
        </w:rPr>
        <w:cr/>
      </w:r>
    </w:p>
    <w:p w14:paraId="3A36CAB8" w14:textId="0096C1D6" w:rsidR="008B4497" w:rsidRPr="00E23F66" w:rsidRDefault="008B4497" w:rsidP="008B4497">
      <w:pPr>
        <w:pStyle w:val="Normal0"/>
        <w:tabs>
          <w:tab w:val="right" w:pos="2265"/>
        </w:tabs>
        <w:spacing w:line="360" w:lineRule="auto"/>
        <w:ind w:left="567"/>
        <w:jc w:val="both"/>
        <w:rPr>
          <w:b/>
          <w:bCs/>
        </w:rPr>
      </w:pPr>
      <w:r>
        <w:rPr>
          <w:b/>
          <w:bCs/>
        </w:rPr>
        <w:t>2.3.3.6.2 M</w:t>
      </w:r>
      <w:r w:rsidRPr="008B4497">
        <w:rPr>
          <w:b/>
          <w:bCs/>
        </w:rPr>
        <w:t>odelagem conceitual (alto nível)</w:t>
      </w:r>
    </w:p>
    <w:p w14:paraId="214A4B48" w14:textId="66FBD840" w:rsidR="008B4497" w:rsidRDefault="008B4497" w:rsidP="00E23F66">
      <w:pPr>
        <w:spacing w:after="0" w:line="360" w:lineRule="auto"/>
        <w:ind w:firstLine="567"/>
        <w:jc w:val="both"/>
        <w:rPr>
          <w:rFonts w:ascii="Times New Roman" w:hAnsi="Times New Roman" w:cs="Times New Roman"/>
          <w:sz w:val="24"/>
          <w:szCs w:val="24"/>
        </w:rPr>
      </w:pPr>
    </w:p>
    <w:p w14:paraId="66A3ED35" w14:textId="3B8EAE0C" w:rsidR="008B4497" w:rsidRPr="00E23F66" w:rsidRDefault="008B4497" w:rsidP="00E23F66">
      <w:pPr>
        <w:spacing w:after="0" w:line="360" w:lineRule="auto"/>
        <w:ind w:firstLine="567"/>
        <w:jc w:val="both"/>
        <w:rPr>
          <w:rFonts w:ascii="Times New Roman" w:hAnsi="Times New Roman" w:cs="Times New Roman"/>
          <w:sz w:val="24"/>
          <w:szCs w:val="24"/>
        </w:rPr>
      </w:pPr>
      <w:r w:rsidRPr="008B4497">
        <w:rPr>
          <w:rFonts w:ascii="Times New Roman" w:hAnsi="Times New Roman" w:cs="Times New Roman"/>
          <w:sz w:val="24"/>
          <w:szCs w:val="24"/>
        </w:rPr>
        <w:lastRenderedPageBreak/>
        <w:t>A modelagem conceitual é a representação que considera exclusivamente o ponto de vista do usuário criador dos dados, levando em consideração fatores técnicos para sua implementação. O nível conceitual especifica como os dados são armazenados e relacionados, independentemente de como serão implementados no banco de dados. Para Heuser (2009, p. 25), “[...] a técnica de modelagem conceitual mais difundida é a abordagem entidade-relacionamento. Nessa técnica, um modelo conceitual é usualmente representado através de um diagrama”. O MER utiliza elementos gráficos para descrever o modelo de dados de uma aplicação com alto nível de abstração (CALIARI, 2007), identificando entidades, atributos e relacionamentos. Peter Chen, em 1976, idealizou uma notação para realizar a modelagem de dados para ambientes relacionais.</w:t>
      </w:r>
    </w:p>
    <w:p w14:paraId="2E32AB25" w14:textId="7A2ABC52" w:rsidR="00E23F66" w:rsidRDefault="00E23F66" w:rsidP="00284B99">
      <w:pPr>
        <w:spacing w:after="0" w:line="360" w:lineRule="auto"/>
        <w:ind w:firstLine="567"/>
        <w:jc w:val="both"/>
        <w:rPr>
          <w:rFonts w:ascii="Times New Roman" w:hAnsi="Times New Roman" w:cs="Times New Roman"/>
          <w:sz w:val="24"/>
          <w:szCs w:val="24"/>
          <w:highlight w:val="yellow"/>
        </w:rPr>
      </w:pPr>
    </w:p>
    <w:p w14:paraId="722D1099" w14:textId="245A9BD0" w:rsidR="006335A3" w:rsidRPr="00E23F66" w:rsidRDefault="006335A3" w:rsidP="006335A3">
      <w:pPr>
        <w:pStyle w:val="Normal0"/>
        <w:tabs>
          <w:tab w:val="right" w:pos="2265"/>
        </w:tabs>
        <w:spacing w:line="360" w:lineRule="auto"/>
        <w:ind w:left="567"/>
        <w:jc w:val="both"/>
        <w:rPr>
          <w:b/>
          <w:bCs/>
        </w:rPr>
      </w:pPr>
      <w:r>
        <w:rPr>
          <w:b/>
          <w:bCs/>
        </w:rPr>
        <w:t>2.3.3.6.3 M</w:t>
      </w:r>
      <w:r w:rsidRPr="006335A3">
        <w:rPr>
          <w:b/>
          <w:bCs/>
        </w:rPr>
        <w:t>odelagem lógica (representativa ou de implementação)</w:t>
      </w:r>
    </w:p>
    <w:p w14:paraId="2640A69F" w14:textId="77777777" w:rsidR="006335A3" w:rsidRDefault="006335A3" w:rsidP="006335A3">
      <w:pPr>
        <w:spacing w:after="0" w:line="360" w:lineRule="auto"/>
        <w:ind w:firstLine="567"/>
        <w:jc w:val="both"/>
        <w:rPr>
          <w:rFonts w:ascii="Arial" w:hAnsi="Arial" w:cs="Arial"/>
          <w:sz w:val="24"/>
          <w:szCs w:val="24"/>
        </w:rPr>
      </w:pPr>
      <w:r>
        <w:rPr>
          <w:rFonts w:ascii="Arial" w:hAnsi="Arial" w:cs="Arial"/>
          <w:sz w:val="24"/>
          <w:szCs w:val="24"/>
        </w:rPr>
        <w:t xml:space="preserve">       </w:t>
      </w:r>
    </w:p>
    <w:p w14:paraId="61349F0F" w14:textId="4F706788" w:rsidR="006335A3" w:rsidRPr="006335A3" w:rsidRDefault="006335A3" w:rsidP="006335A3">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 O modelo lógico só deve ser inicializado após a conclusão do modelo conceitual. Diferentemente do modelo conceitual, o modelo lógico será criado com base em um tipo de banco de dados, como SQL</w:t>
      </w:r>
      <w:r w:rsidRPr="64D089F4">
        <w:rPr>
          <w:rFonts w:ascii="Times New Roman" w:hAnsi="Times New Roman" w:cs="Times New Roman"/>
          <w:i/>
          <w:iCs/>
          <w:sz w:val="24"/>
          <w:szCs w:val="24"/>
        </w:rPr>
        <w:t xml:space="preserve"> Server, Oracle, </w:t>
      </w:r>
      <w:r w:rsidRPr="009071FD">
        <w:rPr>
          <w:rFonts w:ascii="Times New Roman" w:hAnsi="Times New Roman" w:cs="Times New Roman"/>
          <w:sz w:val="24"/>
          <w:szCs w:val="24"/>
        </w:rPr>
        <w:t>MySQL</w:t>
      </w:r>
      <w:r w:rsidRPr="64D089F4">
        <w:rPr>
          <w:rFonts w:ascii="Times New Roman" w:hAnsi="Times New Roman" w:cs="Times New Roman"/>
          <w:i/>
          <w:iCs/>
          <w:sz w:val="24"/>
          <w:szCs w:val="24"/>
        </w:rPr>
        <w:t>,</w:t>
      </w:r>
      <w:r w:rsidRPr="64D089F4">
        <w:rPr>
          <w:rFonts w:ascii="Times New Roman" w:hAnsi="Times New Roman" w:cs="Times New Roman"/>
          <w:sz w:val="24"/>
          <w:szCs w:val="24"/>
        </w:rPr>
        <w:t xml:space="preserve"> dentre outros. </w:t>
      </w:r>
    </w:p>
    <w:p w14:paraId="3AC6F324" w14:textId="77777777" w:rsidR="006335A3" w:rsidRPr="006335A3" w:rsidRDefault="006335A3" w:rsidP="006335A3">
      <w:pPr>
        <w:spacing w:after="0" w:line="360" w:lineRule="auto"/>
        <w:ind w:firstLine="567"/>
        <w:jc w:val="both"/>
        <w:rPr>
          <w:rFonts w:ascii="Times New Roman" w:hAnsi="Times New Roman" w:cs="Times New Roman"/>
          <w:sz w:val="24"/>
          <w:szCs w:val="24"/>
        </w:rPr>
      </w:pPr>
      <w:r w:rsidRPr="006335A3">
        <w:rPr>
          <w:rFonts w:ascii="Times New Roman" w:hAnsi="Times New Roman" w:cs="Times New Roman"/>
          <w:sz w:val="24"/>
          <w:szCs w:val="24"/>
        </w:rPr>
        <w:t>Muitos analistas não aceitam que a etapa do modelo conceitual seja importante, acreditando que ela é desnecessária. Devido aos prazos curtos dos projetos, tais analistas não criam o modelo conceitual e iniciam o projeto com o desenvolvimento do modelo lógico. Porém, no fim, muitos se dão conta de que nem todo requisito ou solicitação ficou completo ou foi atendido corretamente, o que poderia ser facilmente criado e interpretado na elaboração do modelo conceitual.</w:t>
      </w:r>
    </w:p>
    <w:p w14:paraId="7D6A8D1B" w14:textId="77777777" w:rsidR="006335A3" w:rsidRPr="006335A3" w:rsidRDefault="006335A3" w:rsidP="006335A3">
      <w:pPr>
        <w:spacing w:after="0" w:line="360" w:lineRule="auto"/>
        <w:ind w:firstLine="567"/>
        <w:jc w:val="both"/>
        <w:rPr>
          <w:rFonts w:ascii="Times New Roman" w:hAnsi="Times New Roman" w:cs="Times New Roman"/>
          <w:sz w:val="24"/>
          <w:szCs w:val="24"/>
        </w:rPr>
      </w:pPr>
      <w:r w:rsidRPr="006335A3">
        <w:rPr>
          <w:rFonts w:ascii="Times New Roman" w:hAnsi="Times New Roman" w:cs="Times New Roman"/>
          <w:sz w:val="24"/>
          <w:szCs w:val="24"/>
        </w:rPr>
        <w:t>De acordo com Heuser (2009) e Machado (2014), o modelo lógico descreve e mapeia as estruturas que estarão presentes no banco de dados, de acordo com as características da abordagem. Evitam-se:</w:t>
      </w:r>
    </w:p>
    <w:p w14:paraId="7BB44DA0" w14:textId="77777777" w:rsidR="006335A3" w:rsidRPr="006335A3" w:rsidRDefault="006335A3" w:rsidP="006632BB">
      <w:pPr>
        <w:pStyle w:val="PargrafodaLista"/>
        <w:numPr>
          <w:ilvl w:val="0"/>
          <w:numId w:val="16"/>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muitas tabelas;</w:t>
      </w:r>
    </w:p>
    <w:p w14:paraId="4F12E70A" w14:textId="77777777" w:rsidR="006335A3" w:rsidRPr="006335A3" w:rsidRDefault="006335A3" w:rsidP="006632BB">
      <w:pPr>
        <w:pStyle w:val="PargrafodaLista"/>
        <w:numPr>
          <w:ilvl w:val="0"/>
          <w:numId w:val="16"/>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tempo longo de resposta nas consultas e atualizações de dados;</w:t>
      </w:r>
    </w:p>
    <w:p w14:paraId="23364479" w14:textId="77777777" w:rsidR="006335A3" w:rsidRPr="006335A3" w:rsidRDefault="006335A3" w:rsidP="006632BB">
      <w:pPr>
        <w:pStyle w:val="PargrafodaLista"/>
        <w:numPr>
          <w:ilvl w:val="0"/>
          <w:numId w:val="16"/>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desperdício de espaço;</w:t>
      </w:r>
    </w:p>
    <w:p w14:paraId="73EDA7A0" w14:textId="77777777" w:rsidR="006335A3" w:rsidRPr="006335A3" w:rsidRDefault="006335A3" w:rsidP="006632BB">
      <w:pPr>
        <w:pStyle w:val="PargrafodaLista"/>
        <w:numPr>
          <w:ilvl w:val="0"/>
          <w:numId w:val="16"/>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 xml:space="preserve">muitos controles de integridade no banco de dados; </w:t>
      </w:r>
    </w:p>
    <w:p w14:paraId="7F44A4E0" w14:textId="77777777" w:rsidR="006335A3" w:rsidRPr="006335A3" w:rsidRDefault="006335A3" w:rsidP="006632BB">
      <w:pPr>
        <w:pStyle w:val="PargrafodaLista"/>
        <w:numPr>
          <w:ilvl w:val="0"/>
          <w:numId w:val="16"/>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muitas dependências entre dados.</w:t>
      </w:r>
    </w:p>
    <w:p w14:paraId="08DE9466" w14:textId="034BF340" w:rsidR="006335A3" w:rsidRDefault="006335A3" w:rsidP="006335A3">
      <w:pPr>
        <w:pStyle w:val="Normal0"/>
        <w:tabs>
          <w:tab w:val="right" w:pos="2265"/>
        </w:tabs>
        <w:spacing w:line="360" w:lineRule="auto"/>
        <w:ind w:left="567"/>
        <w:jc w:val="both"/>
      </w:pPr>
    </w:p>
    <w:p w14:paraId="3376D54D" w14:textId="3252DBE5" w:rsidR="006335A3" w:rsidRPr="00E23F66" w:rsidRDefault="006335A3" w:rsidP="006335A3">
      <w:pPr>
        <w:pStyle w:val="Normal0"/>
        <w:tabs>
          <w:tab w:val="right" w:pos="2265"/>
        </w:tabs>
        <w:spacing w:line="360" w:lineRule="auto"/>
        <w:ind w:left="567"/>
        <w:jc w:val="both"/>
        <w:rPr>
          <w:b/>
          <w:bCs/>
        </w:rPr>
      </w:pPr>
      <w:r>
        <w:rPr>
          <w:b/>
          <w:bCs/>
        </w:rPr>
        <w:t>2.3.3.6.4 M</w:t>
      </w:r>
      <w:r w:rsidRPr="006335A3">
        <w:rPr>
          <w:b/>
          <w:bCs/>
        </w:rPr>
        <w:t>odelagem física (baixo nível)</w:t>
      </w:r>
    </w:p>
    <w:p w14:paraId="03ED8CD7" w14:textId="77777777" w:rsidR="006335A3" w:rsidRDefault="006335A3" w:rsidP="006335A3">
      <w:pPr>
        <w:spacing w:after="0" w:line="360" w:lineRule="auto"/>
        <w:jc w:val="both"/>
        <w:rPr>
          <w:rFonts w:ascii="Times New Roman" w:hAnsi="Times New Roman" w:cs="Times New Roman"/>
          <w:sz w:val="24"/>
          <w:szCs w:val="24"/>
        </w:rPr>
      </w:pPr>
    </w:p>
    <w:p w14:paraId="5487A0B5" w14:textId="3F7844A0" w:rsidR="006335A3" w:rsidRPr="006335A3" w:rsidRDefault="006335A3" w:rsidP="006335A3">
      <w:pPr>
        <w:spacing w:after="0" w:line="360" w:lineRule="auto"/>
        <w:ind w:firstLine="567"/>
        <w:jc w:val="both"/>
        <w:rPr>
          <w:rFonts w:ascii="Times New Roman" w:hAnsi="Times New Roman" w:cs="Times New Roman"/>
          <w:sz w:val="24"/>
          <w:szCs w:val="24"/>
        </w:rPr>
      </w:pPr>
      <w:r w:rsidRPr="006335A3">
        <w:rPr>
          <w:rFonts w:ascii="Times New Roman" w:hAnsi="Times New Roman" w:cs="Times New Roman"/>
          <w:sz w:val="24"/>
          <w:szCs w:val="24"/>
        </w:rPr>
        <w:lastRenderedPageBreak/>
        <w:t>O modelo físico é concebido por meio do modelo lógico. É nesse modelo que serão definidos os tipos de dados que serão armazenados, e ocorre a implementação da estrutura lógica em um sistema gerenciador de banco de dados (SGBD), que administra fisicamente os dados armazenados. Esse modelo se resume à SQL, que é a linguagem necessária para gerenciar um banco de dados relacional (OLIVEIRA, 2002). Nele, são detalhados os componentes da estrutura física do banco, como tabelas, campos, tipos de valores, índices etc. Entram em cena os detalhes técnicos do projeto, atendendo à necessidade do cliente e já implantando a política de cópia e segurança. Nessa fase, há a geração das instruções em código SQL, que vão criar a base de dados do sistema. Por isso, nesse ponto, a tecnologia aplicada assume lugar primordial, pois a parte de negócios já foi definida e estabelecida.</w:t>
      </w:r>
    </w:p>
    <w:p w14:paraId="4DE015FA" w14:textId="65D77BDF" w:rsidR="006335A3" w:rsidRDefault="006335A3" w:rsidP="006335A3">
      <w:pPr>
        <w:spacing w:after="0" w:line="360" w:lineRule="auto"/>
        <w:jc w:val="both"/>
        <w:rPr>
          <w:rFonts w:ascii="Times New Roman" w:hAnsi="Times New Roman" w:cs="Times New Roman"/>
          <w:sz w:val="24"/>
          <w:szCs w:val="24"/>
          <w:highlight w:val="yellow"/>
        </w:rPr>
      </w:pPr>
    </w:p>
    <w:p w14:paraId="2CBEE517" w14:textId="57E4EFB9" w:rsidR="006335A3" w:rsidRPr="00E23F66" w:rsidRDefault="006335A3" w:rsidP="006335A3">
      <w:pPr>
        <w:pStyle w:val="Normal0"/>
        <w:tabs>
          <w:tab w:val="right" w:pos="2265"/>
        </w:tabs>
        <w:spacing w:line="360" w:lineRule="auto"/>
        <w:ind w:left="567"/>
        <w:jc w:val="both"/>
        <w:rPr>
          <w:b/>
          <w:bCs/>
        </w:rPr>
      </w:pPr>
      <w:r>
        <w:rPr>
          <w:b/>
          <w:bCs/>
        </w:rPr>
        <w:t xml:space="preserve">2.3.3.7 </w:t>
      </w:r>
      <w:r w:rsidRPr="006335A3">
        <w:rPr>
          <w:b/>
          <w:bCs/>
        </w:rPr>
        <w:t>Introdução aos SGBD</w:t>
      </w:r>
    </w:p>
    <w:p w14:paraId="35535102" w14:textId="77777777" w:rsidR="004B49C5" w:rsidRDefault="004B49C5" w:rsidP="004B49C5">
      <w:pPr>
        <w:spacing w:after="0" w:line="360" w:lineRule="auto"/>
        <w:jc w:val="both"/>
        <w:rPr>
          <w:rFonts w:ascii="Times New Roman" w:hAnsi="Times New Roman" w:cs="Times New Roman"/>
          <w:sz w:val="24"/>
          <w:szCs w:val="24"/>
        </w:rPr>
      </w:pPr>
    </w:p>
    <w:p w14:paraId="4FF8F518" w14:textId="3DF6C60A" w:rsidR="004B49C5" w:rsidRPr="004B49C5" w:rsidRDefault="73A0DDCB" w:rsidP="004B49C5">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Segundo o professor André Rodrigo Sanche</w:t>
      </w:r>
      <w:r w:rsidR="24E7F38A" w:rsidRPr="2A5C8022">
        <w:rPr>
          <w:rFonts w:ascii="Times New Roman" w:hAnsi="Times New Roman" w:cs="Times New Roman"/>
          <w:sz w:val="24"/>
          <w:szCs w:val="24"/>
        </w:rPr>
        <w:t>s: “</w:t>
      </w:r>
      <w:r w:rsidR="68FE3EFA" w:rsidRPr="2A5C8022">
        <w:rPr>
          <w:rFonts w:ascii="Times New Roman" w:hAnsi="Times New Roman" w:cs="Times New Roman"/>
          <w:sz w:val="24"/>
          <w:szCs w:val="24"/>
        </w:rPr>
        <w:t>Um sistema de gerenciamento de banco de dados SGBD consiste em uma coleção de dados inter-relacionados e em um conjunto de programas para acessá-los</w:t>
      </w:r>
      <w:r w:rsidR="22741590" w:rsidRPr="2A5C8022">
        <w:rPr>
          <w:rFonts w:ascii="Times New Roman" w:hAnsi="Times New Roman" w:cs="Times New Roman"/>
          <w:sz w:val="24"/>
          <w:szCs w:val="24"/>
        </w:rPr>
        <w:t xml:space="preserve">. </w:t>
      </w:r>
      <w:r w:rsidR="68FE3EFA" w:rsidRPr="2A5C8022">
        <w:rPr>
          <w:rFonts w:ascii="Times New Roman" w:hAnsi="Times New Roman" w:cs="Times New Roman"/>
          <w:sz w:val="24"/>
          <w:szCs w:val="24"/>
        </w:rPr>
        <w:t>O principal objetivo de um SGBD é prover um ambiente que seja adequado e eficiente para recuperar e armazenar informações de banco de dados.</w:t>
      </w:r>
      <w:r w:rsidR="2522455A" w:rsidRPr="2A5C8022">
        <w:rPr>
          <w:rFonts w:ascii="Times New Roman" w:hAnsi="Times New Roman" w:cs="Times New Roman"/>
          <w:sz w:val="24"/>
          <w:szCs w:val="24"/>
        </w:rPr>
        <w:t>”</w:t>
      </w:r>
    </w:p>
    <w:p w14:paraId="16B805B0" w14:textId="53B2B1B1" w:rsidR="006335A3" w:rsidRDefault="68FE3EFA" w:rsidP="004B49C5">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O</w:t>
      </w:r>
      <w:r w:rsidR="0AE32666" w:rsidRPr="2A5C8022">
        <w:rPr>
          <w:rFonts w:ascii="Times New Roman" w:hAnsi="Times New Roman" w:cs="Times New Roman"/>
          <w:sz w:val="24"/>
          <w:szCs w:val="24"/>
        </w:rPr>
        <w:t>utro aspecto essencial de um SGBD é a</w:t>
      </w:r>
      <w:r w:rsidRPr="2A5C8022">
        <w:rPr>
          <w:rFonts w:ascii="Times New Roman" w:hAnsi="Times New Roman" w:cs="Times New Roman"/>
          <w:sz w:val="24"/>
          <w:szCs w:val="24"/>
        </w:rPr>
        <w:t xml:space="preserve"> segurança das informações armazenadas, </w:t>
      </w:r>
      <w:r w:rsidR="099A8CCB" w:rsidRPr="2A5C8022">
        <w:rPr>
          <w:rFonts w:ascii="Times New Roman" w:hAnsi="Times New Roman" w:cs="Times New Roman"/>
          <w:sz w:val="24"/>
          <w:szCs w:val="24"/>
        </w:rPr>
        <w:t>que deve permitir que informações perdidas sejam recuperadas</w:t>
      </w:r>
      <w:r w:rsidRPr="2A5C8022">
        <w:rPr>
          <w:rFonts w:ascii="Times New Roman" w:hAnsi="Times New Roman" w:cs="Times New Roman"/>
          <w:sz w:val="24"/>
          <w:szCs w:val="24"/>
        </w:rPr>
        <w:t xml:space="preserve">, </w:t>
      </w:r>
      <w:r w:rsidR="4652954C" w:rsidRPr="2A5C8022">
        <w:rPr>
          <w:rFonts w:ascii="Times New Roman" w:hAnsi="Times New Roman" w:cs="Times New Roman"/>
          <w:sz w:val="24"/>
          <w:szCs w:val="24"/>
        </w:rPr>
        <w:t xml:space="preserve">e </w:t>
      </w:r>
      <w:r w:rsidRPr="2A5C8022">
        <w:rPr>
          <w:rFonts w:ascii="Times New Roman" w:hAnsi="Times New Roman" w:cs="Times New Roman"/>
          <w:sz w:val="24"/>
          <w:szCs w:val="24"/>
        </w:rPr>
        <w:t>tentativas de acesso não-autorizado</w:t>
      </w:r>
      <w:r w:rsidR="5465F3DF" w:rsidRPr="2A5C8022">
        <w:rPr>
          <w:rFonts w:ascii="Times New Roman" w:hAnsi="Times New Roman" w:cs="Times New Roman"/>
          <w:sz w:val="24"/>
          <w:szCs w:val="24"/>
        </w:rPr>
        <w:t xml:space="preserve"> sejam bloqueadas</w:t>
      </w:r>
      <w:r w:rsidRPr="2A5C8022">
        <w:rPr>
          <w:rFonts w:ascii="Times New Roman" w:hAnsi="Times New Roman" w:cs="Times New Roman"/>
          <w:sz w:val="24"/>
          <w:szCs w:val="24"/>
        </w:rPr>
        <w:t>.</w:t>
      </w:r>
      <w:r w:rsidR="474BECDA" w:rsidRPr="2A5C8022">
        <w:rPr>
          <w:rFonts w:ascii="Times New Roman" w:hAnsi="Times New Roman" w:cs="Times New Roman"/>
          <w:sz w:val="24"/>
          <w:szCs w:val="24"/>
        </w:rPr>
        <w:t xml:space="preserve"> Como os dados tem ganho cada vez mais importância dentro das organizações, a importância dos </w:t>
      </w:r>
      <w:r w:rsidRPr="2A5C8022">
        <w:rPr>
          <w:rFonts w:ascii="Times New Roman" w:hAnsi="Times New Roman" w:cs="Times New Roman"/>
          <w:sz w:val="24"/>
          <w:szCs w:val="24"/>
        </w:rPr>
        <w:t xml:space="preserve">bancos de dados </w:t>
      </w:r>
      <w:r w:rsidR="146A3832" w:rsidRPr="2A5C8022">
        <w:rPr>
          <w:rFonts w:ascii="Times New Roman" w:hAnsi="Times New Roman" w:cs="Times New Roman"/>
          <w:sz w:val="24"/>
          <w:szCs w:val="24"/>
        </w:rPr>
        <w:t xml:space="preserve">se tornou ainda mais clara, </w:t>
      </w:r>
      <w:r w:rsidRPr="2A5C8022">
        <w:rPr>
          <w:rFonts w:ascii="Times New Roman" w:hAnsi="Times New Roman" w:cs="Times New Roman"/>
          <w:sz w:val="24"/>
          <w:szCs w:val="24"/>
        </w:rPr>
        <w:t>orienta</w:t>
      </w:r>
      <w:r w:rsidR="04A94FB2" w:rsidRPr="2A5C8022">
        <w:rPr>
          <w:rFonts w:ascii="Times New Roman" w:hAnsi="Times New Roman" w:cs="Times New Roman"/>
          <w:sz w:val="24"/>
          <w:szCs w:val="24"/>
        </w:rPr>
        <w:t>n</w:t>
      </w:r>
      <w:r w:rsidRPr="2A5C8022">
        <w:rPr>
          <w:rFonts w:ascii="Times New Roman" w:hAnsi="Times New Roman" w:cs="Times New Roman"/>
          <w:sz w:val="24"/>
          <w:szCs w:val="24"/>
        </w:rPr>
        <w:t>do o desenvolvimento de um gra</w:t>
      </w:r>
      <w:r w:rsidR="5B861CA4" w:rsidRPr="2A5C8022">
        <w:rPr>
          <w:rFonts w:ascii="Times New Roman" w:hAnsi="Times New Roman" w:cs="Times New Roman"/>
          <w:sz w:val="24"/>
          <w:szCs w:val="24"/>
        </w:rPr>
        <w:t>n</w:t>
      </w:r>
      <w:r w:rsidRPr="2A5C8022">
        <w:rPr>
          <w:rFonts w:ascii="Times New Roman" w:hAnsi="Times New Roman" w:cs="Times New Roman"/>
          <w:sz w:val="24"/>
          <w:szCs w:val="24"/>
        </w:rPr>
        <w:t xml:space="preserve">de </w:t>
      </w:r>
      <w:r w:rsidR="1FAC692B" w:rsidRPr="2A5C8022">
        <w:rPr>
          <w:rFonts w:ascii="Times New Roman" w:hAnsi="Times New Roman" w:cs="Times New Roman"/>
          <w:sz w:val="24"/>
          <w:szCs w:val="24"/>
        </w:rPr>
        <w:t>escopo</w:t>
      </w:r>
      <w:r w:rsidRPr="2A5C8022">
        <w:rPr>
          <w:rFonts w:ascii="Times New Roman" w:hAnsi="Times New Roman" w:cs="Times New Roman"/>
          <w:sz w:val="24"/>
          <w:szCs w:val="24"/>
        </w:rPr>
        <w:t xml:space="preserve"> de conceitos e técnicas para o gerenciamento eficiente dos dados.</w:t>
      </w:r>
    </w:p>
    <w:p w14:paraId="28B4B117" w14:textId="3F9DE9DC" w:rsidR="002C0CAD" w:rsidRDefault="002C0CAD" w:rsidP="004B49C5">
      <w:pPr>
        <w:spacing w:after="0" w:line="360" w:lineRule="auto"/>
        <w:ind w:firstLine="567"/>
        <w:jc w:val="both"/>
        <w:rPr>
          <w:rFonts w:ascii="Times New Roman" w:hAnsi="Times New Roman" w:cs="Times New Roman"/>
          <w:sz w:val="24"/>
          <w:szCs w:val="24"/>
        </w:rPr>
      </w:pPr>
    </w:p>
    <w:p w14:paraId="28216D52" w14:textId="231DFC18" w:rsidR="002C0CAD" w:rsidRDefault="002C0CAD" w:rsidP="004B49C5">
      <w:pPr>
        <w:spacing w:after="0" w:line="360" w:lineRule="auto"/>
        <w:ind w:firstLine="567"/>
        <w:jc w:val="both"/>
        <w:rPr>
          <w:rFonts w:ascii="Times New Roman" w:hAnsi="Times New Roman" w:cs="Times New Roman"/>
          <w:sz w:val="24"/>
          <w:szCs w:val="24"/>
        </w:rPr>
      </w:pPr>
    </w:p>
    <w:p w14:paraId="505CE289" w14:textId="77777777" w:rsidR="002C0CAD" w:rsidRPr="004B49C5" w:rsidRDefault="002C0CAD" w:rsidP="004B49C5">
      <w:pPr>
        <w:spacing w:after="0" w:line="360" w:lineRule="auto"/>
        <w:ind w:firstLine="567"/>
        <w:jc w:val="both"/>
        <w:rPr>
          <w:rFonts w:ascii="Times New Roman" w:hAnsi="Times New Roman" w:cs="Times New Roman"/>
          <w:sz w:val="24"/>
          <w:szCs w:val="24"/>
        </w:rPr>
      </w:pPr>
    </w:p>
    <w:p w14:paraId="11E484B9" w14:textId="2F7AE4A9" w:rsidR="006335A3" w:rsidRDefault="006335A3" w:rsidP="00284B99">
      <w:pPr>
        <w:spacing w:after="0" w:line="360" w:lineRule="auto"/>
        <w:ind w:firstLine="567"/>
        <w:jc w:val="both"/>
        <w:rPr>
          <w:rFonts w:ascii="Times New Roman" w:hAnsi="Times New Roman" w:cs="Times New Roman"/>
          <w:sz w:val="24"/>
          <w:szCs w:val="24"/>
          <w:highlight w:val="yellow"/>
        </w:rPr>
      </w:pPr>
    </w:p>
    <w:p w14:paraId="3FAFB543" w14:textId="74EBAAA2" w:rsidR="000D2BCB" w:rsidRDefault="000D2BCB" w:rsidP="000D2BCB">
      <w:pPr>
        <w:pStyle w:val="Normal0"/>
        <w:tabs>
          <w:tab w:val="right" w:pos="2265"/>
        </w:tabs>
        <w:spacing w:line="360" w:lineRule="auto"/>
        <w:ind w:left="567"/>
        <w:jc w:val="both"/>
        <w:rPr>
          <w:b/>
          <w:bCs/>
        </w:rPr>
      </w:pPr>
      <w:r>
        <w:rPr>
          <w:b/>
          <w:bCs/>
        </w:rPr>
        <w:t>2.3.3.7.1 MySQL</w:t>
      </w:r>
    </w:p>
    <w:p w14:paraId="46A82B11" w14:textId="77777777" w:rsidR="000D2BCB" w:rsidRDefault="000D2BCB" w:rsidP="000D2BCB">
      <w:pPr>
        <w:spacing w:after="0" w:line="360" w:lineRule="auto"/>
        <w:ind w:firstLine="567"/>
        <w:jc w:val="both"/>
        <w:rPr>
          <w:rFonts w:ascii="Times New Roman" w:hAnsi="Times New Roman" w:cs="Times New Roman"/>
          <w:sz w:val="24"/>
          <w:szCs w:val="24"/>
        </w:rPr>
      </w:pPr>
    </w:p>
    <w:p w14:paraId="13FC5470" w14:textId="6AA26F1B" w:rsidR="000D2BCB" w:rsidRPr="00A0360F" w:rsidRDefault="700C7DD6" w:rsidP="2A5C8022">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sz w:val="24"/>
          <w:szCs w:val="24"/>
        </w:rPr>
        <w:t>O MySQL é um sistema de gerenciamento de banco de dados</w:t>
      </w:r>
      <w:r w:rsidR="114F849E" w:rsidRPr="00A0360F">
        <w:rPr>
          <w:rFonts w:ascii="Times New Roman" w:hAnsi="Times New Roman" w:cs="Times New Roman"/>
          <w:sz w:val="24"/>
          <w:szCs w:val="24"/>
        </w:rPr>
        <w:t xml:space="preserve"> (SGBD)</w:t>
      </w:r>
      <w:r w:rsidRPr="00A0360F">
        <w:rPr>
          <w:rFonts w:ascii="Times New Roman" w:hAnsi="Times New Roman" w:cs="Times New Roman"/>
          <w:sz w:val="24"/>
          <w:szCs w:val="24"/>
        </w:rPr>
        <w:t xml:space="preserve"> relacional que utiliza a linguagem de consulta estruturada SQL como interface de acesso e extração de informações</w:t>
      </w:r>
      <w:r w:rsidR="2D5AAA21" w:rsidRPr="00A0360F">
        <w:rPr>
          <w:rFonts w:ascii="Times New Roman" w:hAnsi="Times New Roman" w:cs="Times New Roman"/>
          <w:sz w:val="24"/>
          <w:szCs w:val="24"/>
        </w:rPr>
        <w:t xml:space="preserve">, </w:t>
      </w:r>
      <w:r w:rsidR="7D4D0DBB" w:rsidRPr="00A0360F">
        <w:rPr>
          <w:rFonts w:ascii="Times New Roman" w:hAnsi="Times New Roman" w:cs="Times New Roman"/>
          <w:sz w:val="24"/>
          <w:szCs w:val="24"/>
        </w:rPr>
        <w:t>possui código aberto (</w:t>
      </w:r>
      <w:r w:rsidR="7D4D0DBB" w:rsidRPr="2A5C8022">
        <w:rPr>
          <w:rFonts w:ascii="Times New Roman" w:hAnsi="Times New Roman" w:cs="Times New Roman"/>
          <w:i/>
          <w:iCs/>
          <w:sz w:val="24"/>
          <w:szCs w:val="24"/>
        </w:rPr>
        <w:t>open source</w:t>
      </w:r>
      <w:r w:rsidR="7D4D0DBB" w:rsidRPr="00A0360F">
        <w:rPr>
          <w:rFonts w:ascii="Times New Roman" w:hAnsi="Times New Roman" w:cs="Times New Roman"/>
          <w:sz w:val="24"/>
          <w:szCs w:val="24"/>
        </w:rPr>
        <w:t>)</w:t>
      </w:r>
      <w:r w:rsidR="00A2D28A" w:rsidRPr="00A0360F">
        <w:rPr>
          <w:rFonts w:ascii="Times New Roman" w:hAnsi="Times New Roman" w:cs="Times New Roman"/>
          <w:sz w:val="24"/>
          <w:szCs w:val="24"/>
        </w:rPr>
        <w:t>, ou seja, além de gratuito para uso também pode ser alterado e personalizado de acordo com as necessidades do usuário,</w:t>
      </w:r>
      <w:r w:rsidR="7D4D0DBB" w:rsidRPr="00A0360F">
        <w:rPr>
          <w:rFonts w:ascii="Times New Roman" w:hAnsi="Times New Roman" w:cs="Times New Roman"/>
          <w:sz w:val="24"/>
          <w:szCs w:val="24"/>
        </w:rPr>
        <w:t xml:space="preserve"> e seu </w:t>
      </w:r>
      <w:r w:rsidR="7D4D0DBB" w:rsidRPr="00A0360F">
        <w:rPr>
          <w:rFonts w:ascii="Times New Roman" w:hAnsi="Times New Roman" w:cs="Times New Roman"/>
          <w:sz w:val="24"/>
          <w:szCs w:val="24"/>
        </w:rPr>
        <w:lastRenderedPageBreak/>
        <w:t>funcionamento se baseia no modelo cliente-servidor</w:t>
      </w:r>
      <w:r w:rsidR="14ED2844" w:rsidRPr="00A0360F">
        <w:rPr>
          <w:rFonts w:ascii="Times New Roman" w:hAnsi="Times New Roman" w:cs="Times New Roman"/>
          <w:sz w:val="24"/>
          <w:szCs w:val="24"/>
        </w:rPr>
        <w:t>, já citado e explicado anteriormente no item 2.3.2.3.</w:t>
      </w:r>
    </w:p>
    <w:p w14:paraId="07A1EC4A" w14:textId="0E7AD839" w:rsidR="000D2BCB" w:rsidRPr="00A0360F" w:rsidRDefault="700C7DD6" w:rsidP="2A5C8022">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O</w:t>
      </w:r>
      <w:r w:rsidR="6BE56C6E" w:rsidRPr="2A5C8022">
        <w:rPr>
          <w:rFonts w:ascii="Times New Roman" w:hAnsi="Times New Roman" w:cs="Times New Roman"/>
          <w:sz w:val="24"/>
          <w:szCs w:val="24"/>
        </w:rPr>
        <w:t xml:space="preserve"> protótipo do</w:t>
      </w:r>
      <w:r w:rsidRPr="2A5C8022">
        <w:rPr>
          <w:rFonts w:ascii="Times New Roman" w:hAnsi="Times New Roman" w:cs="Times New Roman"/>
          <w:sz w:val="24"/>
          <w:szCs w:val="24"/>
        </w:rPr>
        <w:t xml:space="preserve"> MySQL </w:t>
      </w:r>
      <w:r w:rsidR="1E58905F" w:rsidRPr="2A5C8022">
        <w:rPr>
          <w:rFonts w:ascii="Times New Roman" w:hAnsi="Times New Roman" w:cs="Times New Roman"/>
          <w:sz w:val="24"/>
          <w:szCs w:val="24"/>
        </w:rPr>
        <w:t>foi criado</w:t>
      </w:r>
      <w:r w:rsidRPr="2A5C8022">
        <w:rPr>
          <w:rFonts w:ascii="Times New Roman" w:hAnsi="Times New Roman" w:cs="Times New Roman"/>
          <w:sz w:val="24"/>
          <w:szCs w:val="24"/>
        </w:rPr>
        <w:t xml:space="preserve"> na Suécia e</w:t>
      </w:r>
      <w:r w:rsidR="0E9CF2B3" w:rsidRPr="2A5C8022">
        <w:rPr>
          <w:rFonts w:ascii="Times New Roman" w:hAnsi="Times New Roman" w:cs="Times New Roman"/>
          <w:sz w:val="24"/>
          <w:szCs w:val="24"/>
        </w:rPr>
        <w:t>m meados de</w:t>
      </w:r>
      <w:r w:rsidRPr="2A5C8022">
        <w:rPr>
          <w:rFonts w:ascii="Times New Roman" w:hAnsi="Times New Roman" w:cs="Times New Roman"/>
          <w:sz w:val="24"/>
          <w:szCs w:val="24"/>
        </w:rPr>
        <w:t xml:space="preserve"> 1979 </w:t>
      </w:r>
      <w:r w:rsidR="5345E184" w:rsidRPr="2A5C8022">
        <w:rPr>
          <w:rFonts w:ascii="Times New Roman" w:hAnsi="Times New Roman" w:cs="Times New Roman"/>
          <w:sz w:val="24"/>
          <w:szCs w:val="24"/>
        </w:rPr>
        <w:t xml:space="preserve">pelos suecos </w:t>
      </w:r>
      <w:r w:rsidRPr="2A5C8022">
        <w:rPr>
          <w:rFonts w:ascii="Times New Roman" w:hAnsi="Times New Roman" w:cs="Times New Roman"/>
          <w:sz w:val="24"/>
          <w:szCs w:val="24"/>
        </w:rPr>
        <w:t xml:space="preserve">David Axmark </w:t>
      </w:r>
      <w:r w:rsidR="0AD61E8F" w:rsidRPr="2A5C8022">
        <w:rPr>
          <w:rFonts w:ascii="Times New Roman" w:hAnsi="Times New Roman" w:cs="Times New Roman"/>
          <w:sz w:val="24"/>
          <w:szCs w:val="24"/>
        </w:rPr>
        <w:t xml:space="preserve">e </w:t>
      </w:r>
      <w:r w:rsidRPr="2A5C8022">
        <w:rPr>
          <w:rFonts w:ascii="Times New Roman" w:hAnsi="Times New Roman" w:cs="Times New Roman"/>
          <w:sz w:val="24"/>
          <w:szCs w:val="24"/>
        </w:rPr>
        <w:t>Allan Larsson</w:t>
      </w:r>
      <w:r w:rsidR="667FB8A5" w:rsidRPr="2A5C8022">
        <w:rPr>
          <w:rFonts w:ascii="Times New Roman" w:hAnsi="Times New Roman" w:cs="Times New Roman"/>
          <w:sz w:val="24"/>
          <w:szCs w:val="24"/>
        </w:rPr>
        <w:t xml:space="preserve">, além do </w:t>
      </w:r>
      <w:r w:rsidRPr="2A5C8022">
        <w:rPr>
          <w:rFonts w:ascii="Times New Roman" w:hAnsi="Times New Roman" w:cs="Times New Roman"/>
          <w:sz w:val="24"/>
          <w:szCs w:val="24"/>
        </w:rPr>
        <w:t>finlandês</w:t>
      </w:r>
      <w:r w:rsidR="0E624EC1" w:rsidRPr="2A5C8022">
        <w:rPr>
          <w:rFonts w:ascii="Times New Roman" w:hAnsi="Times New Roman" w:cs="Times New Roman"/>
          <w:sz w:val="24"/>
          <w:szCs w:val="24"/>
        </w:rPr>
        <w:t xml:space="preserve"> </w:t>
      </w:r>
      <w:r w:rsidRPr="2A5C8022">
        <w:rPr>
          <w:rFonts w:ascii="Times New Roman" w:hAnsi="Times New Roman" w:cs="Times New Roman"/>
          <w:sz w:val="24"/>
          <w:szCs w:val="24"/>
        </w:rPr>
        <w:t>Michael Widenius,</w:t>
      </w:r>
      <w:r w:rsidR="110236F3" w:rsidRPr="2A5C8022">
        <w:rPr>
          <w:rFonts w:ascii="Times New Roman" w:hAnsi="Times New Roman" w:cs="Times New Roman"/>
          <w:sz w:val="24"/>
          <w:szCs w:val="24"/>
        </w:rPr>
        <w:t xml:space="preserve"> </w:t>
      </w:r>
      <w:r w:rsidRPr="2A5C8022">
        <w:rPr>
          <w:rFonts w:ascii="Times New Roman" w:hAnsi="Times New Roman" w:cs="Times New Roman"/>
          <w:sz w:val="24"/>
          <w:szCs w:val="24"/>
        </w:rPr>
        <w:t xml:space="preserve">programadores </w:t>
      </w:r>
      <w:r w:rsidR="40A74C9A" w:rsidRPr="2A5C8022">
        <w:rPr>
          <w:rFonts w:ascii="Times New Roman" w:hAnsi="Times New Roman" w:cs="Times New Roman"/>
          <w:sz w:val="24"/>
          <w:szCs w:val="24"/>
        </w:rPr>
        <w:t>d</w:t>
      </w:r>
      <w:r w:rsidRPr="2A5C8022">
        <w:rPr>
          <w:rFonts w:ascii="Times New Roman" w:hAnsi="Times New Roman" w:cs="Times New Roman"/>
          <w:sz w:val="24"/>
          <w:szCs w:val="24"/>
        </w:rPr>
        <w:t>a empresa TcX</w:t>
      </w:r>
      <w:r w:rsidR="03134DE4" w:rsidRPr="2A5C8022">
        <w:rPr>
          <w:rFonts w:ascii="Times New Roman" w:hAnsi="Times New Roman" w:cs="Times New Roman"/>
          <w:sz w:val="24"/>
          <w:szCs w:val="24"/>
        </w:rPr>
        <w:t xml:space="preserve">. </w:t>
      </w:r>
      <w:r w:rsidRPr="2A5C8022">
        <w:rPr>
          <w:rFonts w:ascii="Times New Roman" w:hAnsi="Times New Roman" w:cs="Times New Roman"/>
          <w:sz w:val="24"/>
          <w:szCs w:val="24"/>
        </w:rPr>
        <w:t>A partir des</w:t>
      </w:r>
      <w:r w:rsidR="28D92F53" w:rsidRPr="2A5C8022">
        <w:rPr>
          <w:rFonts w:ascii="Times New Roman" w:hAnsi="Times New Roman" w:cs="Times New Roman"/>
          <w:sz w:val="24"/>
          <w:szCs w:val="24"/>
        </w:rPr>
        <w:t>te protótipo</w:t>
      </w:r>
      <w:r w:rsidRPr="2A5C8022">
        <w:rPr>
          <w:rFonts w:ascii="Times New Roman" w:hAnsi="Times New Roman" w:cs="Times New Roman"/>
          <w:sz w:val="24"/>
          <w:szCs w:val="24"/>
        </w:rPr>
        <w:t>, em 199</w:t>
      </w:r>
      <w:r w:rsidR="2289BE0E" w:rsidRPr="2A5C8022">
        <w:rPr>
          <w:rFonts w:ascii="Times New Roman" w:hAnsi="Times New Roman" w:cs="Times New Roman"/>
          <w:sz w:val="24"/>
          <w:szCs w:val="24"/>
        </w:rPr>
        <w:t>6</w:t>
      </w:r>
      <w:r w:rsidRPr="2A5C8022">
        <w:rPr>
          <w:rFonts w:ascii="Times New Roman" w:hAnsi="Times New Roman" w:cs="Times New Roman"/>
          <w:sz w:val="24"/>
          <w:szCs w:val="24"/>
        </w:rPr>
        <w:t xml:space="preserve">, </w:t>
      </w:r>
      <w:r w:rsidR="1AC79FF5" w:rsidRPr="2A5C8022">
        <w:rPr>
          <w:rFonts w:ascii="Times New Roman" w:hAnsi="Times New Roman" w:cs="Times New Roman"/>
          <w:sz w:val="24"/>
          <w:szCs w:val="24"/>
        </w:rPr>
        <w:t>na</w:t>
      </w:r>
      <w:r w:rsidRPr="2A5C8022">
        <w:rPr>
          <w:rFonts w:ascii="Times New Roman" w:hAnsi="Times New Roman" w:cs="Times New Roman"/>
          <w:sz w:val="24"/>
          <w:szCs w:val="24"/>
        </w:rPr>
        <w:t xml:space="preserve"> empresa MySQL AB, </w:t>
      </w:r>
      <w:r w:rsidR="1012C22A" w:rsidRPr="2A5C8022">
        <w:rPr>
          <w:rFonts w:ascii="Times New Roman" w:hAnsi="Times New Roman" w:cs="Times New Roman"/>
          <w:sz w:val="24"/>
          <w:szCs w:val="24"/>
        </w:rPr>
        <w:t>fizeram</w:t>
      </w:r>
      <w:r w:rsidRPr="2A5C8022">
        <w:rPr>
          <w:rFonts w:ascii="Times New Roman" w:hAnsi="Times New Roman" w:cs="Times New Roman"/>
          <w:sz w:val="24"/>
          <w:szCs w:val="24"/>
        </w:rPr>
        <w:t xml:space="preserve"> o </w:t>
      </w:r>
      <w:r w:rsidR="5B3D4094" w:rsidRPr="2A5C8022">
        <w:rPr>
          <w:rFonts w:ascii="Times New Roman" w:hAnsi="Times New Roman" w:cs="Times New Roman"/>
          <w:sz w:val="24"/>
          <w:szCs w:val="24"/>
        </w:rPr>
        <w:t>lançamento</w:t>
      </w:r>
      <w:r w:rsidRPr="2A5C8022">
        <w:rPr>
          <w:rFonts w:ascii="Times New Roman" w:hAnsi="Times New Roman" w:cs="Times New Roman"/>
          <w:sz w:val="24"/>
          <w:szCs w:val="24"/>
        </w:rPr>
        <w:t xml:space="preserve"> da primeira </w:t>
      </w:r>
      <w:r w:rsidR="358E4CBE" w:rsidRPr="2A5C8022">
        <w:rPr>
          <w:rFonts w:ascii="Times New Roman" w:hAnsi="Times New Roman" w:cs="Times New Roman"/>
          <w:sz w:val="24"/>
          <w:szCs w:val="24"/>
        </w:rPr>
        <w:t>versão</w:t>
      </w:r>
      <w:r w:rsidRPr="2A5C8022">
        <w:rPr>
          <w:rFonts w:ascii="Times New Roman" w:hAnsi="Times New Roman" w:cs="Times New Roman"/>
          <w:sz w:val="24"/>
          <w:szCs w:val="24"/>
        </w:rPr>
        <w:t xml:space="preserve"> oficial </w:t>
      </w:r>
      <w:r w:rsidR="78990D0D" w:rsidRPr="2A5C8022">
        <w:rPr>
          <w:rFonts w:ascii="Times New Roman" w:hAnsi="Times New Roman" w:cs="Times New Roman"/>
          <w:sz w:val="24"/>
          <w:szCs w:val="24"/>
        </w:rPr>
        <w:t>do MySQL</w:t>
      </w:r>
      <w:r w:rsidRPr="2A5C8022">
        <w:rPr>
          <w:rFonts w:ascii="Times New Roman" w:hAnsi="Times New Roman" w:cs="Times New Roman"/>
          <w:sz w:val="24"/>
          <w:szCs w:val="24"/>
        </w:rPr>
        <w:t xml:space="preserve">. </w:t>
      </w:r>
      <w:r w:rsidR="2D17DF52" w:rsidRPr="2A5C8022">
        <w:rPr>
          <w:rFonts w:ascii="Times New Roman" w:hAnsi="Times New Roman" w:cs="Times New Roman"/>
          <w:sz w:val="24"/>
          <w:szCs w:val="24"/>
        </w:rPr>
        <w:t>No início de</w:t>
      </w:r>
      <w:r w:rsidRPr="2A5C8022">
        <w:rPr>
          <w:rFonts w:ascii="Times New Roman" w:hAnsi="Times New Roman" w:cs="Times New Roman"/>
          <w:sz w:val="24"/>
          <w:szCs w:val="24"/>
        </w:rPr>
        <w:t xml:space="preserve"> 2008 o MySQL foi comprado pela empresa </w:t>
      </w:r>
      <w:r w:rsidRPr="2A5C8022">
        <w:rPr>
          <w:rFonts w:ascii="Times New Roman" w:hAnsi="Times New Roman" w:cs="Times New Roman"/>
          <w:i/>
          <w:iCs/>
          <w:sz w:val="24"/>
          <w:szCs w:val="24"/>
        </w:rPr>
        <w:t>Sun Microsystems</w:t>
      </w:r>
      <w:r w:rsidRPr="2A5C8022">
        <w:rPr>
          <w:rFonts w:ascii="Times New Roman" w:hAnsi="Times New Roman" w:cs="Times New Roman"/>
          <w:sz w:val="24"/>
          <w:szCs w:val="24"/>
        </w:rPr>
        <w:t xml:space="preserve">, Inc. </w:t>
      </w:r>
      <w:r w:rsidR="14CD4F72" w:rsidRPr="2A5C8022">
        <w:rPr>
          <w:rFonts w:ascii="Times New Roman" w:hAnsi="Times New Roman" w:cs="Times New Roman"/>
          <w:sz w:val="24"/>
          <w:szCs w:val="24"/>
        </w:rPr>
        <w:t>Por aproximadamente U$</w:t>
      </w:r>
      <w:r w:rsidRPr="2A5C8022">
        <w:rPr>
          <w:rFonts w:ascii="Times New Roman" w:hAnsi="Times New Roman" w:cs="Times New Roman"/>
          <w:sz w:val="24"/>
          <w:szCs w:val="24"/>
        </w:rPr>
        <w:t xml:space="preserve"> 1 bilhão.</w:t>
      </w:r>
      <w:r w:rsidR="36C650C6" w:rsidRPr="2A5C8022">
        <w:rPr>
          <w:rFonts w:ascii="Times New Roman" w:hAnsi="Times New Roman" w:cs="Times New Roman"/>
          <w:sz w:val="24"/>
          <w:szCs w:val="24"/>
        </w:rPr>
        <w:t xml:space="preserve"> (MANZANO, 2011)</w:t>
      </w:r>
      <w:r w:rsidR="000D2BCB" w:rsidRPr="00A0360F">
        <w:rPr>
          <w:rFonts w:ascii="Times New Roman" w:hAnsi="Times New Roman" w:cs="Times New Roman"/>
          <w:sz w:val="24"/>
          <w:szCs w:val="24"/>
        </w:rPr>
        <w:cr/>
      </w:r>
    </w:p>
    <w:p w14:paraId="2FD68C56" w14:textId="1E9AD6B1" w:rsidR="00847833" w:rsidRPr="00A0360F" w:rsidRDefault="4B255E38" w:rsidP="2A5C8022">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Grande parte do</w:t>
      </w:r>
      <w:r w:rsidR="700C7DD6" w:rsidRPr="2A5C8022">
        <w:rPr>
          <w:rFonts w:ascii="Times New Roman" w:hAnsi="Times New Roman" w:cs="Times New Roman"/>
          <w:sz w:val="24"/>
          <w:szCs w:val="24"/>
        </w:rPr>
        <w:t xml:space="preserve"> sucesso </w:t>
      </w:r>
      <w:r w:rsidR="20FA29E0" w:rsidRPr="2A5C8022">
        <w:rPr>
          <w:rFonts w:ascii="Times New Roman" w:hAnsi="Times New Roman" w:cs="Times New Roman"/>
          <w:sz w:val="24"/>
          <w:szCs w:val="24"/>
        </w:rPr>
        <w:t xml:space="preserve">dessa ferramenta se dá pela </w:t>
      </w:r>
      <w:r w:rsidR="700C7DD6" w:rsidRPr="2A5C8022">
        <w:rPr>
          <w:rFonts w:ascii="Times New Roman" w:hAnsi="Times New Roman" w:cs="Times New Roman"/>
          <w:sz w:val="24"/>
          <w:szCs w:val="24"/>
        </w:rPr>
        <w:t>fácil integração com a linguagem de script PHP</w:t>
      </w:r>
      <w:r w:rsidR="72D318B6" w:rsidRPr="2A5C8022">
        <w:rPr>
          <w:rFonts w:ascii="Times New Roman" w:hAnsi="Times New Roman" w:cs="Times New Roman"/>
          <w:sz w:val="24"/>
          <w:szCs w:val="24"/>
        </w:rPr>
        <w:t xml:space="preserve"> além de outras</w:t>
      </w:r>
      <w:r w:rsidR="700C7DD6" w:rsidRPr="2A5C8022">
        <w:rPr>
          <w:rFonts w:ascii="Times New Roman" w:hAnsi="Times New Roman" w:cs="Times New Roman"/>
          <w:sz w:val="24"/>
          <w:szCs w:val="24"/>
        </w:rPr>
        <w:t xml:space="preserve"> características</w:t>
      </w:r>
      <w:r w:rsidR="635BCE9D" w:rsidRPr="2A5C8022">
        <w:rPr>
          <w:rFonts w:ascii="Times New Roman" w:hAnsi="Times New Roman" w:cs="Times New Roman"/>
          <w:sz w:val="24"/>
          <w:szCs w:val="24"/>
        </w:rPr>
        <w:t xml:space="preserve"> como a</w:t>
      </w:r>
      <w:r w:rsidR="700C7DD6" w:rsidRPr="2A5C8022">
        <w:rPr>
          <w:rFonts w:ascii="Times New Roman" w:hAnsi="Times New Roman" w:cs="Times New Roman"/>
          <w:sz w:val="24"/>
          <w:szCs w:val="24"/>
        </w:rPr>
        <w:t xml:space="preserve"> portabilidade, </w:t>
      </w:r>
      <w:r w:rsidR="6B4A3597" w:rsidRPr="2A5C8022">
        <w:rPr>
          <w:rFonts w:ascii="Times New Roman" w:hAnsi="Times New Roman" w:cs="Times New Roman"/>
          <w:sz w:val="24"/>
          <w:szCs w:val="24"/>
        </w:rPr>
        <w:t>o que possibilita o uso</w:t>
      </w:r>
      <w:r w:rsidR="700C7DD6" w:rsidRPr="2A5C8022">
        <w:rPr>
          <w:rFonts w:ascii="Times New Roman" w:hAnsi="Times New Roman" w:cs="Times New Roman"/>
          <w:sz w:val="24"/>
          <w:szCs w:val="24"/>
        </w:rPr>
        <w:t xml:space="preserve"> em diversas plataformas computacionais</w:t>
      </w:r>
      <w:r w:rsidR="1208FAAC" w:rsidRPr="2A5C8022">
        <w:rPr>
          <w:rFonts w:ascii="Times New Roman" w:hAnsi="Times New Roman" w:cs="Times New Roman"/>
          <w:sz w:val="24"/>
          <w:szCs w:val="24"/>
        </w:rPr>
        <w:t>;</w:t>
      </w:r>
      <w:r w:rsidR="700C7DD6" w:rsidRPr="2A5C8022">
        <w:rPr>
          <w:rFonts w:ascii="Times New Roman" w:hAnsi="Times New Roman" w:cs="Times New Roman"/>
          <w:sz w:val="24"/>
          <w:szCs w:val="24"/>
        </w:rPr>
        <w:t xml:space="preserve"> módulos de interfaceamento com as linguagens de programação</w:t>
      </w:r>
      <w:r w:rsidR="02D8A569" w:rsidRPr="2A5C8022">
        <w:rPr>
          <w:rFonts w:ascii="Times New Roman" w:hAnsi="Times New Roman" w:cs="Times New Roman"/>
          <w:sz w:val="24"/>
          <w:szCs w:val="24"/>
        </w:rPr>
        <w:t xml:space="preserve"> </w:t>
      </w:r>
      <w:r w:rsidR="7D7AA4D4" w:rsidRPr="2A5C8022">
        <w:rPr>
          <w:rFonts w:ascii="Times New Roman" w:hAnsi="Times New Roman" w:cs="Times New Roman"/>
          <w:sz w:val="24"/>
          <w:szCs w:val="24"/>
        </w:rPr>
        <w:t>mais utilizadas no mercado (</w:t>
      </w:r>
      <w:r w:rsidR="700C7DD6" w:rsidRPr="2A5C8022">
        <w:rPr>
          <w:rFonts w:ascii="Times New Roman" w:hAnsi="Times New Roman" w:cs="Times New Roman"/>
          <w:sz w:val="24"/>
          <w:szCs w:val="24"/>
        </w:rPr>
        <w:t>Java, C, C++, Python, Perl, PHP e Ruby</w:t>
      </w:r>
      <w:r w:rsidR="250675E2" w:rsidRPr="2A5C8022">
        <w:rPr>
          <w:rFonts w:ascii="Times New Roman" w:hAnsi="Times New Roman" w:cs="Times New Roman"/>
          <w:sz w:val="24"/>
          <w:szCs w:val="24"/>
        </w:rPr>
        <w:t>)</w:t>
      </w:r>
      <w:r w:rsidR="700C7DD6" w:rsidRPr="2A5C8022">
        <w:rPr>
          <w:rFonts w:ascii="Times New Roman" w:hAnsi="Times New Roman" w:cs="Times New Roman"/>
          <w:sz w:val="24"/>
          <w:szCs w:val="24"/>
        </w:rPr>
        <w:t xml:space="preserve">; facilidade de uso, </w:t>
      </w:r>
      <w:r w:rsidR="5CD75E6B" w:rsidRPr="2A5C8022">
        <w:rPr>
          <w:rFonts w:ascii="Times New Roman" w:hAnsi="Times New Roman" w:cs="Times New Roman"/>
          <w:sz w:val="24"/>
          <w:szCs w:val="24"/>
        </w:rPr>
        <w:t>bom</w:t>
      </w:r>
      <w:r w:rsidR="700C7DD6" w:rsidRPr="2A5C8022">
        <w:rPr>
          <w:rFonts w:ascii="Times New Roman" w:hAnsi="Times New Roman" w:cs="Times New Roman"/>
          <w:sz w:val="24"/>
          <w:szCs w:val="24"/>
        </w:rPr>
        <w:t xml:space="preserve"> desempenho e estabilidade, exigindo poucos recursos de hardware</w:t>
      </w:r>
      <w:r w:rsidR="11B8E063" w:rsidRPr="2A5C8022">
        <w:rPr>
          <w:rFonts w:ascii="Times New Roman" w:hAnsi="Times New Roman" w:cs="Times New Roman"/>
          <w:sz w:val="24"/>
          <w:szCs w:val="24"/>
        </w:rPr>
        <w:t>.</w:t>
      </w:r>
      <w:r w:rsidR="700C7DD6" w:rsidRPr="2A5C8022">
        <w:rPr>
          <w:rFonts w:ascii="Times New Roman" w:hAnsi="Times New Roman" w:cs="Times New Roman"/>
          <w:sz w:val="24"/>
          <w:szCs w:val="24"/>
        </w:rPr>
        <w:t xml:space="preserve"> </w:t>
      </w:r>
      <w:r w:rsidR="3E098B4F" w:rsidRPr="2A5C8022">
        <w:rPr>
          <w:rFonts w:ascii="Times New Roman" w:hAnsi="Times New Roman" w:cs="Times New Roman"/>
          <w:sz w:val="24"/>
          <w:szCs w:val="24"/>
        </w:rPr>
        <w:t>(MANZANO, 2011)</w:t>
      </w:r>
    </w:p>
    <w:p w14:paraId="33A3AFAF" w14:textId="4CEC3E98" w:rsidR="00847833" w:rsidRPr="00A0360F" w:rsidRDefault="00847833" w:rsidP="2A5C8022">
      <w:pPr>
        <w:spacing w:after="0" w:line="360" w:lineRule="auto"/>
        <w:ind w:firstLine="567"/>
        <w:jc w:val="both"/>
        <w:rPr>
          <w:rFonts w:ascii="Times New Roman" w:hAnsi="Times New Roman" w:cs="Times New Roman"/>
          <w:sz w:val="24"/>
          <w:szCs w:val="24"/>
        </w:rPr>
      </w:pPr>
    </w:p>
    <w:p w14:paraId="0FFE0B28" w14:textId="6099B62E" w:rsidR="000D2BCB" w:rsidRDefault="700C7DD6" w:rsidP="2A5C8022">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 xml:space="preserve"> </w:t>
      </w:r>
    </w:p>
    <w:p w14:paraId="5F01ACCB" w14:textId="04FD193F" w:rsidR="006A3E56" w:rsidRDefault="006A3E56" w:rsidP="006A3E56">
      <w:pPr>
        <w:pStyle w:val="Normal0"/>
        <w:tabs>
          <w:tab w:val="right" w:pos="2265"/>
        </w:tabs>
        <w:spacing w:line="360" w:lineRule="auto"/>
        <w:ind w:left="567"/>
        <w:jc w:val="both"/>
        <w:rPr>
          <w:b/>
          <w:bCs/>
        </w:rPr>
      </w:pPr>
      <w:r>
        <w:rPr>
          <w:b/>
          <w:bCs/>
        </w:rPr>
        <w:t xml:space="preserve">2.3.4. </w:t>
      </w:r>
      <w:r w:rsidR="001617CE">
        <w:rPr>
          <w:b/>
          <w:bCs/>
        </w:rPr>
        <w:t xml:space="preserve"> Desenvolvimento de software</w:t>
      </w:r>
    </w:p>
    <w:p w14:paraId="7CBE431A" w14:textId="2A2125A5" w:rsidR="001617CE" w:rsidRDefault="001617CE" w:rsidP="006A3E56">
      <w:pPr>
        <w:pStyle w:val="Normal0"/>
        <w:tabs>
          <w:tab w:val="right" w:pos="2265"/>
        </w:tabs>
        <w:spacing w:line="360" w:lineRule="auto"/>
        <w:ind w:left="567"/>
        <w:jc w:val="both"/>
        <w:rPr>
          <w:b/>
          <w:bCs/>
        </w:rPr>
      </w:pPr>
    </w:p>
    <w:p w14:paraId="54AE05AE" w14:textId="4D13C037" w:rsidR="001617CE" w:rsidRDefault="001617CE" w:rsidP="006A3E56">
      <w:pPr>
        <w:pStyle w:val="Normal0"/>
        <w:tabs>
          <w:tab w:val="right" w:pos="2265"/>
        </w:tabs>
        <w:spacing w:line="360" w:lineRule="auto"/>
        <w:ind w:left="567"/>
        <w:jc w:val="both"/>
        <w:rPr>
          <w:b/>
          <w:bCs/>
        </w:rPr>
      </w:pPr>
      <w:r>
        <w:rPr>
          <w:b/>
          <w:bCs/>
        </w:rPr>
        <w:t xml:space="preserve">2.3.4.1 </w:t>
      </w:r>
      <w:r w:rsidR="00847833" w:rsidRPr="00847833">
        <w:rPr>
          <w:b/>
          <w:bCs/>
        </w:rPr>
        <w:t>Conceitos de Desenvolvimento de Software</w:t>
      </w:r>
    </w:p>
    <w:p w14:paraId="6CC661DB" w14:textId="47064CFE" w:rsidR="00847833" w:rsidRPr="00847833" w:rsidRDefault="52448506" w:rsidP="00847833">
      <w:pPr>
        <w:spacing w:after="0" w:line="360" w:lineRule="auto"/>
        <w:ind w:firstLine="567"/>
        <w:jc w:val="both"/>
        <w:rPr>
          <w:rFonts w:ascii="Times New Roman" w:hAnsi="Times New Roman" w:cs="Times New Roman"/>
          <w:sz w:val="24"/>
          <w:szCs w:val="24"/>
        </w:rPr>
      </w:pPr>
      <w:r w:rsidRPr="50DFDF73">
        <w:rPr>
          <w:rFonts w:ascii="Times New Roman" w:hAnsi="Times New Roman" w:cs="Times New Roman"/>
          <w:sz w:val="24"/>
          <w:szCs w:val="24"/>
        </w:rPr>
        <w:t>Um grande número de nossas atividades diárias é</w:t>
      </w:r>
      <w:r w:rsidR="76A6C744" w:rsidRPr="50DFDF73">
        <w:rPr>
          <w:rFonts w:ascii="Times New Roman" w:hAnsi="Times New Roman" w:cs="Times New Roman"/>
          <w:sz w:val="24"/>
          <w:szCs w:val="24"/>
        </w:rPr>
        <w:t xml:space="preserve"> </w:t>
      </w:r>
      <w:r w:rsidR="6036310F" w:rsidRPr="50DFDF73">
        <w:rPr>
          <w:rFonts w:ascii="Times New Roman" w:hAnsi="Times New Roman" w:cs="Times New Roman"/>
          <w:sz w:val="24"/>
          <w:szCs w:val="24"/>
        </w:rPr>
        <w:t>realizada com o apoio de software. Exemplos dessas atividades são:</w:t>
      </w:r>
    </w:p>
    <w:p w14:paraId="255187DA" w14:textId="5F2F5689" w:rsidR="00847833" w:rsidRPr="00847833" w:rsidRDefault="00847833" w:rsidP="006632BB">
      <w:pPr>
        <w:pStyle w:val="Normal0"/>
        <w:numPr>
          <w:ilvl w:val="0"/>
          <w:numId w:val="17"/>
        </w:numPr>
        <w:tabs>
          <w:tab w:val="right" w:pos="2265"/>
        </w:tabs>
        <w:spacing w:line="360" w:lineRule="auto"/>
        <w:jc w:val="both"/>
      </w:pPr>
      <w:r>
        <w:t>Busca de páginas na internet mais relacionadas com um conjunto de palavras digitadas em uma máquina de busca.</w:t>
      </w:r>
    </w:p>
    <w:p w14:paraId="43D56D91" w14:textId="3617A7B4" w:rsidR="00847833" w:rsidRPr="00847833" w:rsidRDefault="00847833" w:rsidP="006632BB">
      <w:pPr>
        <w:pStyle w:val="Normal0"/>
        <w:numPr>
          <w:ilvl w:val="0"/>
          <w:numId w:val="17"/>
        </w:numPr>
        <w:tabs>
          <w:tab w:val="right" w:pos="2265"/>
        </w:tabs>
        <w:spacing w:line="360" w:lineRule="auto"/>
        <w:jc w:val="both"/>
      </w:pPr>
      <w:r>
        <w:t>Cálculo do custo de uma conta telefônica para as chamadas realizadas no mês.</w:t>
      </w:r>
    </w:p>
    <w:p w14:paraId="6DD9366E" w14:textId="44896760" w:rsidR="00847833" w:rsidRPr="00847833" w:rsidRDefault="00847833" w:rsidP="006632BB">
      <w:pPr>
        <w:pStyle w:val="Normal0"/>
        <w:numPr>
          <w:ilvl w:val="0"/>
          <w:numId w:val="17"/>
        </w:numPr>
        <w:tabs>
          <w:tab w:val="right" w:pos="2265"/>
        </w:tabs>
        <w:spacing w:line="360" w:lineRule="auto"/>
        <w:jc w:val="both"/>
      </w:pPr>
      <w:r>
        <w:t>Cálculo do salário a ser pago a um funcionário, conforme sua função, número de horas trabalhadas e valores a serem descontados.</w:t>
      </w:r>
    </w:p>
    <w:p w14:paraId="410A033C" w14:textId="664FB68C" w:rsidR="00847833" w:rsidRPr="00847833" w:rsidRDefault="00847833" w:rsidP="006632BB">
      <w:pPr>
        <w:pStyle w:val="Normal0"/>
        <w:numPr>
          <w:ilvl w:val="0"/>
          <w:numId w:val="17"/>
        </w:numPr>
        <w:tabs>
          <w:tab w:val="right" w:pos="2265"/>
        </w:tabs>
        <w:spacing w:line="360" w:lineRule="auto"/>
        <w:jc w:val="both"/>
      </w:pPr>
      <w:r>
        <w:t>Consulta de saldo bancário em caixas automáticos.</w:t>
      </w:r>
    </w:p>
    <w:p w14:paraId="382AF694" w14:textId="1B1B0F8C" w:rsidR="00847833" w:rsidRPr="00847833" w:rsidRDefault="00847833" w:rsidP="006632BB">
      <w:pPr>
        <w:pStyle w:val="Normal0"/>
        <w:numPr>
          <w:ilvl w:val="0"/>
          <w:numId w:val="17"/>
        </w:numPr>
        <w:tabs>
          <w:tab w:val="right" w:pos="2265"/>
        </w:tabs>
        <w:spacing w:line="360" w:lineRule="auto"/>
        <w:jc w:val="both"/>
      </w:pPr>
      <w:r>
        <w:t>Matrícula em disciplinas para o próximo semestre letivo.</w:t>
      </w:r>
    </w:p>
    <w:p w14:paraId="082173AE" w14:textId="6D9D8252" w:rsidR="000D2BCB" w:rsidRDefault="00847833" w:rsidP="006632BB">
      <w:pPr>
        <w:pStyle w:val="Normal0"/>
        <w:numPr>
          <w:ilvl w:val="0"/>
          <w:numId w:val="17"/>
        </w:numPr>
        <w:tabs>
          <w:tab w:val="right" w:pos="2265"/>
        </w:tabs>
        <w:spacing w:line="360" w:lineRule="auto"/>
        <w:jc w:val="both"/>
      </w:pPr>
      <w:r>
        <w:t>Monitoramento de frequência de batimentos cardíacos e distância percorrida durante exercícios físicos.</w:t>
      </w:r>
    </w:p>
    <w:p w14:paraId="00B9317E" w14:textId="5729656F" w:rsidR="00847833" w:rsidRPr="00847833" w:rsidRDefault="00847833" w:rsidP="00847833">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Realizar essas tarefas utilizando Computação nada mais é do que encontrar uma solução que possa ser executada pelo dispositivo computacional (</w:t>
      </w:r>
      <w:r w:rsidRPr="009071FD">
        <w:rPr>
          <w:rFonts w:ascii="Times New Roman" w:hAnsi="Times New Roman" w:cs="Times New Roman"/>
          <w:i/>
          <w:iCs/>
          <w:sz w:val="24"/>
          <w:szCs w:val="24"/>
        </w:rPr>
        <w:t>hardware</w:t>
      </w:r>
      <w:r w:rsidRPr="64D089F4">
        <w:rPr>
          <w:rFonts w:ascii="Times New Roman" w:hAnsi="Times New Roman" w:cs="Times New Roman"/>
          <w:sz w:val="24"/>
          <w:szCs w:val="24"/>
        </w:rPr>
        <w:t>) utilizado.</w:t>
      </w:r>
    </w:p>
    <w:p w14:paraId="5BAC616C" w14:textId="13BD890D" w:rsidR="00847833" w:rsidRDefault="00847833" w:rsidP="00847833">
      <w:pPr>
        <w:spacing w:after="0" w:line="360" w:lineRule="auto"/>
        <w:ind w:firstLine="567"/>
        <w:jc w:val="both"/>
        <w:rPr>
          <w:rFonts w:ascii="Times New Roman" w:hAnsi="Times New Roman" w:cs="Times New Roman"/>
          <w:sz w:val="24"/>
          <w:szCs w:val="24"/>
        </w:rPr>
      </w:pPr>
      <w:r w:rsidRPr="00847833">
        <w:rPr>
          <w:rFonts w:ascii="Times New Roman" w:hAnsi="Times New Roman" w:cs="Times New Roman"/>
          <w:sz w:val="24"/>
          <w:szCs w:val="24"/>
        </w:rPr>
        <w:lastRenderedPageBreak/>
        <w:t xml:space="preserve">O que um software faz é receber alguns dados ou valores como entrada, realizar um conjunto de operações, que podem incluir cálculos, e retornar como resultado, novos dados ou uma sequência de ações. </w:t>
      </w:r>
    </w:p>
    <w:p w14:paraId="693F673A" w14:textId="77777777" w:rsidR="00847833" w:rsidRPr="00847833" w:rsidRDefault="00847833" w:rsidP="00847833">
      <w:pPr>
        <w:spacing w:after="0" w:line="360" w:lineRule="auto"/>
        <w:ind w:firstLine="567"/>
        <w:jc w:val="both"/>
        <w:rPr>
          <w:rFonts w:ascii="Times New Roman" w:hAnsi="Times New Roman" w:cs="Times New Roman"/>
          <w:sz w:val="24"/>
          <w:szCs w:val="24"/>
        </w:rPr>
      </w:pPr>
    </w:p>
    <w:p w14:paraId="565686C8" w14:textId="661A22FF" w:rsidR="00847833" w:rsidRDefault="00847833" w:rsidP="00847833">
      <w:pPr>
        <w:pStyle w:val="Normal0"/>
        <w:tabs>
          <w:tab w:val="right" w:pos="2265"/>
        </w:tabs>
        <w:spacing w:line="360" w:lineRule="auto"/>
        <w:ind w:left="567"/>
        <w:jc w:val="both"/>
        <w:rPr>
          <w:b/>
          <w:bCs/>
        </w:rPr>
      </w:pPr>
      <w:r w:rsidRPr="64D089F4">
        <w:rPr>
          <w:b/>
          <w:bCs/>
        </w:rPr>
        <w:t>2.3.4.1.1</w:t>
      </w:r>
      <w:r w:rsidRPr="009071FD">
        <w:rPr>
          <w:b/>
          <w:bCs/>
          <w:i/>
          <w:iCs/>
        </w:rPr>
        <w:t xml:space="preserve"> Software</w:t>
      </w:r>
      <w:r w:rsidRPr="64D089F4">
        <w:rPr>
          <w:b/>
          <w:bCs/>
        </w:rPr>
        <w:t xml:space="preserve"> e Programa</w:t>
      </w:r>
    </w:p>
    <w:p w14:paraId="4E9D6F50" w14:textId="2BC4856F" w:rsidR="00847833" w:rsidRDefault="00847833" w:rsidP="00847833">
      <w:pPr>
        <w:spacing w:after="0" w:line="360" w:lineRule="auto"/>
        <w:ind w:firstLine="567"/>
        <w:jc w:val="both"/>
      </w:pPr>
    </w:p>
    <w:p w14:paraId="3D7DCA70" w14:textId="2F7BD62B" w:rsidR="00847833" w:rsidRPr="00A0360F" w:rsidRDefault="076AF64F" w:rsidP="00847833">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 xml:space="preserve">Um programa ou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nada mais é do que uma sequência de passos ou instruções descritos por um algoritmo, que, quando executados, fazem com que o computador realize uma tarefa. Um algoritmo descreve a sequência de passos de um programa em uma linguagem próxima de um idioma, como o português. Normalmente, o programa está escrito em uma linguagem de programação e faz uso de diferentes estruturas para manipular os dados e processá-los. Estrutura de dados é uma forma de representar os dados para possibilitar sua manipulação adequada por programas.</w:t>
      </w:r>
      <w:r w:rsidR="07ED2229" w:rsidRPr="2A5C8022">
        <w:rPr>
          <w:rFonts w:ascii="Times New Roman" w:hAnsi="Times New Roman" w:cs="Times New Roman"/>
          <w:sz w:val="24"/>
          <w:szCs w:val="24"/>
        </w:rPr>
        <w:t xml:space="preserve"> (CARVALHO, 2017)</w:t>
      </w:r>
    </w:p>
    <w:p w14:paraId="1DCBF35F" w14:textId="77777777" w:rsidR="00847833" w:rsidRPr="00A0360F" w:rsidRDefault="00847833" w:rsidP="00847833">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sz w:val="24"/>
          <w:szCs w:val="24"/>
        </w:rPr>
        <w:t xml:space="preserve">Muitas vezes, alguém que não escreveu o software precisa corrigi-lo ou atualizá-lo. Para isso, é importante que o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seja bem descrito por quem o fez. Essa descrição, ou documentação, descreve os componentes do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suas estruturas de dados, o funcionamento de seus programas e como o</w:t>
      </w:r>
      <w:r w:rsidRPr="00A0360F">
        <w:rPr>
          <w:rFonts w:ascii="Times New Roman" w:hAnsi="Times New Roman" w:cs="Times New Roman"/>
          <w:i/>
          <w:iCs/>
          <w:sz w:val="24"/>
          <w:szCs w:val="24"/>
        </w:rPr>
        <w:t xml:space="preserve"> software</w:t>
      </w:r>
      <w:r w:rsidRPr="00A0360F">
        <w:rPr>
          <w:rFonts w:ascii="Times New Roman" w:hAnsi="Times New Roman" w:cs="Times New Roman"/>
          <w:sz w:val="24"/>
          <w:szCs w:val="24"/>
        </w:rPr>
        <w:t xml:space="preserve"> pode ser utilizado.</w:t>
      </w:r>
    </w:p>
    <w:p w14:paraId="1835AA6A" w14:textId="2FB2EFBF" w:rsidR="00847833" w:rsidRPr="00A0360F" w:rsidRDefault="076AF64F" w:rsidP="00847833">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 xml:space="preserve">Um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tanto pode ser comercializado como usado de forma gratuita. Uma organização sem fins lucrativos, a Fundação para 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Livre, ou </w:t>
      </w:r>
      <w:r w:rsidRPr="2A5C8022">
        <w:rPr>
          <w:rFonts w:ascii="Times New Roman" w:hAnsi="Times New Roman" w:cs="Times New Roman"/>
          <w:i/>
          <w:iCs/>
          <w:sz w:val="24"/>
          <w:szCs w:val="24"/>
        </w:rPr>
        <w:t>Free Software Foundation</w:t>
      </w:r>
      <w:r w:rsidRPr="2A5C8022">
        <w:rPr>
          <w:rFonts w:ascii="Times New Roman" w:hAnsi="Times New Roman" w:cs="Times New Roman"/>
          <w:sz w:val="24"/>
          <w:szCs w:val="24"/>
        </w:rPr>
        <w:t>, defende que não deve haver restrições para criar, distribuir e modificar software.</w:t>
      </w:r>
      <w:r w:rsidR="09E58160" w:rsidRPr="2A5C8022">
        <w:rPr>
          <w:rFonts w:ascii="Times New Roman" w:hAnsi="Times New Roman" w:cs="Times New Roman"/>
          <w:sz w:val="24"/>
          <w:szCs w:val="24"/>
        </w:rPr>
        <w:t xml:space="preserve"> </w:t>
      </w:r>
      <w:r w:rsidRPr="2A5C8022">
        <w:rPr>
          <w:rFonts w:ascii="Times New Roman" w:hAnsi="Times New Roman" w:cs="Times New Roman"/>
          <w:sz w:val="24"/>
          <w:szCs w:val="24"/>
        </w:rPr>
        <w:t xml:space="preserve">Outro conceito importante, muitas vezes confundido com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livre, é o de código aberto, defendido pela Iniciativa para o Código Aberto, ou </w:t>
      </w:r>
      <w:r w:rsidRPr="2A5C8022">
        <w:rPr>
          <w:rFonts w:ascii="Times New Roman" w:hAnsi="Times New Roman" w:cs="Times New Roman"/>
          <w:i/>
          <w:iCs/>
          <w:sz w:val="24"/>
          <w:szCs w:val="24"/>
        </w:rPr>
        <w:t>Open Software Initiative</w:t>
      </w:r>
      <w:r w:rsidRPr="2A5C8022">
        <w:rPr>
          <w:rFonts w:ascii="Times New Roman" w:hAnsi="Times New Roman" w:cs="Times New Roman"/>
          <w:sz w:val="24"/>
          <w:szCs w:val="24"/>
        </w:rPr>
        <w:t xml:space="preserve">, que prega que qualquer pessoa deve ter acesso ao código-fonte de um programa. Nesse caso, o desenvolvedor do código pode definir as condições para uso do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ou seja, 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pode ser ou não livre.</w:t>
      </w:r>
      <w:r w:rsidR="55484D6C" w:rsidRPr="2A5C8022">
        <w:rPr>
          <w:rFonts w:ascii="Times New Roman" w:hAnsi="Times New Roman" w:cs="Times New Roman"/>
          <w:sz w:val="24"/>
          <w:szCs w:val="24"/>
        </w:rPr>
        <w:t xml:space="preserve"> </w:t>
      </w:r>
      <w:r w:rsidRPr="2A5C8022">
        <w:rPr>
          <w:rFonts w:ascii="Times New Roman" w:hAnsi="Times New Roman" w:cs="Times New Roman"/>
          <w:sz w:val="24"/>
          <w:szCs w:val="24"/>
        </w:rPr>
        <w:t xml:space="preserve">Movimentos em defesa do software livre e do código aberto têm atraído o apoio de </w:t>
      </w:r>
      <w:r w:rsidR="164B00D7" w:rsidRPr="2A5C8022">
        <w:rPr>
          <w:rFonts w:ascii="Times New Roman" w:hAnsi="Times New Roman" w:cs="Times New Roman"/>
          <w:sz w:val="24"/>
          <w:szCs w:val="24"/>
        </w:rPr>
        <w:t>muitos programadores</w:t>
      </w:r>
      <w:r w:rsidRPr="2A5C8022">
        <w:rPr>
          <w:rFonts w:ascii="Times New Roman" w:hAnsi="Times New Roman" w:cs="Times New Roman"/>
          <w:sz w:val="24"/>
          <w:szCs w:val="24"/>
        </w:rPr>
        <w:t xml:space="preserve"> e de pesquisadores em todo o mundo.</w:t>
      </w:r>
    </w:p>
    <w:p w14:paraId="5DD77069" w14:textId="6D6C4364" w:rsidR="00847833" w:rsidRPr="00A0360F" w:rsidRDefault="076AF64F"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Para que o</w:t>
      </w:r>
      <w:r w:rsidRPr="2A5C8022">
        <w:rPr>
          <w:rFonts w:ascii="Times New Roman" w:hAnsi="Times New Roman" w:cs="Times New Roman"/>
          <w:i/>
          <w:iCs/>
          <w:sz w:val="24"/>
          <w:szCs w:val="24"/>
        </w:rPr>
        <w:t xml:space="preserve"> hardware</w:t>
      </w:r>
      <w:r w:rsidRPr="2A5C8022">
        <w:rPr>
          <w:rFonts w:ascii="Times New Roman" w:hAnsi="Times New Roman" w:cs="Times New Roman"/>
          <w:sz w:val="24"/>
          <w:szCs w:val="24"/>
        </w:rPr>
        <w:t xml:space="preserve"> do computador funcione é necessária a existência do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 instruções eletrônicas armazenadas, conhecidas como programas. Costumamos dizer que 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dá vida à máquina. Por meio de instruções contidas em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(programas) o computador é capaz, por exemplo, de acionar um disco, determinar a gravação de um dado, enviar um comando para a impressora, imprimir um texto, entre outras coisas.</w:t>
      </w:r>
      <w:r w:rsidR="15B85D76" w:rsidRPr="2A5C8022">
        <w:rPr>
          <w:rFonts w:ascii="Times New Roman" w:hAnsi="Times New Roman" w:cs="Times New Roman"/>
          <w:sz w:val="24"/>
          <w:szCs w:val="24"/>
        </w:rPr>
        <w:t xml:space="preserve"> </w:t>
      </w:r>
      <w:r w:rsidR="15B85D76" w:rsidRPr="2A5C8022">
        <w:rPr>
          <w:rFonts w:ascii="Times New Roman" w:eastAsia="Times New Roman" w:hAnsi="Times New Roman" w:cs="Times New Roman"/>
          <w:color w:val="000000" w:themeColor="text1"/>
          <w:sz w:val="24"/>
          <w:szCs w:val="24"/>
        </w:rPr>
        <w:t>(CARVALHO, 2017)</w:t>
      </w:r>
    </w:p>
    <w:p w14:paraId="2D3FAFF1" w14:textId="6AF929EA" w:rsidR="00847833" w:rsidRPr="00A0360F" w:rsidRDefault="076AF64F" w:rsidP="00847833">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lastRenderedPageBreak/>
        <w:t>Existem vários tipos de programas disponíveis, os quais podem se diferenciar por suas características, finalidade e nível em que atuam. Podem ser divididos em duas categorias principais:</w:t>
      </w:r>
    </w:p>
    <w:p w14:paraId="082FEB59" w14:textId="77777777" w:rsidR="00847833" w:rsidRPr="00A0360F" w:rsidRDefault="00847833" w:rsidP="006632BB">
      <w:pPr>
        <w:pStyle w:val="PargrafodaLista"/>
        <w:numPr>
          <w:ilvl w:val="0"/>
          <w:numId w:val="25"/>
        </w:numPr>
        <w:spacing w:after="0" w:line="360" w:lineRule="auto"/>
        <w:jc w:val="both"/>
        <w:rPr>
          <w:rFonts w:ascii="Times New Roman" w:hAnsi="Times New Roman" w:cs="Times New Roman"/>
          <w:sz w:val="24"/>
          <w:szCs w:val="24"/>
        </w:rPr>
      </w:pPr>
      <w:r w:rsidRPr="00A0360F">
        <w:rPr>
          <w:rFonts w:ascii="Times New Roman" w:hAnsi="Times New Roman" w:cs="Times New Roman"/>
          <w:sz w:val="24"/>
          <w:szCs w:val="24"/>
        </w:rPr>
        <w:t xml:space="preserve">Básico: o mais importante dos softwares básicos é o chamado sistema operacional, que é constituído por um conjunto de outros programas integrados contendo instruções que trabalham para coordenar todas as atividades entre o computador e os recursos de </w:t>
      </w:r>
      <w:r w:rsidRPr="00A0360F">
        <w:rPr>
          <w:rFonts w:ascii="Times New Roman" w:hAnsi="Times New Roman" w:cs="Times New Roman"/>
          <w:i/>
          <w:iCs/>
          <w:sz w:val="24"/>
          <w:szCs w:val="24"/>
        </w:rPr>
        <w:t>hardware</w:t>
      </w:r>
      <w:r w:rsidRPr="00A0360F">
        <w:rPr>
          <w:rFonts w:ascii="Times New Roman" w:hAnsi="Times New Roman" w:cs="Times New Roman"/>
          <w:sz w:val="24"/>
          <w:szCs w:val="24"/>
        </w:rPr>
        <w:t xml:space="preserve">. </w:t>
      </w:r>
    </w:p>
    <w:p w14:paraId="18A2FC24" w14:textId="6B095FA7" w:rsidR="000D2BCB" w:rsidRPr="00A0360F" w:rsidRDefault="00847833" w:rsidP="006632BB">
      <w:pPr>
        <w:pStyle w:val="PargrafodaLista"/>
        <w:numPr>
          <w:ilvl w:val="0"/>
          <w:numId w:val="25"/>
        </w:numPr>
        <w:spacing w:after="0" w:line="360" w:lineRule="auto"/>
        <w:jc w:val="both"/>
        <w:rPr>
          <w:rFonts w:ascii="Times New Roman" w:hAnsi="Times New Roman" w:cs="Times New Roman"/>
          <w:sz w:val="24"/>
          <w:szCs w:val="24"/>
        </w:rPr>
      </w:pPr>
      <w:r w:rsidRPr="00A0360F">
        <w:rPr>
          <w:rFonts w:ascii="Times New Roman" w:hAnsi="Times New Roman" w:cs="Times New Roman"/>
          <w:sz w:val="24"/>
          <w:szCs w:val="24"/>
        </w:rPr>
        <w:t>Aplicativo: programas mais interativos com o usuário que permitem executar tarefas específicas de um determinado problema.</w:t>
      </w:r>
    </w:p>
    <w:p w14:paraId="1065B65F" w14:textId="11D13FCA" w:rsidR="00847833" w:rsidRPr="00A0360F" w:rsidRDefault="076AF64F"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O gerenciamento de dispositivos inclui comandos para ligar e desligar o computador, acessar discos, iniciar e carregar programas para a memória, gerenciar e interpretar os comandos de entrada (teclado e mouse, por exemplo), conectar-se à Internet, atualizar-se, entre outros. Geralmente o sistema operacional é instalado no disco rígido do computador pessoal.</w:t>
      </w:r>
      <w:r w:rsidR="179DF701" w:rsidRPr="2A5C8022">
        <w:rPr>
          <w:rFonts w:ascii="Times New Roman" w:hAnsi="Times New Roman" w:cs="Times New Roman"/>
          <w:sz w:val="24"/>
          <w:szCs w:val="24"/>
        </w:rPr>
        <w:t xml:space="preserve"> </w:t>
      </w:r>
      <w:r w:rsidR="179DF701" w:rsidRPr="2A5C8022">
        <w:rPr>
          <w:rFonts w:ascii="Times New Roman" w:eastAsia="Times New Roman" w:hAnsi="Times New Roman" w:cs="Times New Roman"/>
          <w:color w:val="000000" w:themeColor="text1"/>
          <w:sz w:val="24"/>
          <w:szCs w:val="24"/>
        </w:rPr>
        <w:t>(CARVALHO, 2017)</w:t>
      </w:r>
    </w:p>
    <w:p w14:paraId="291215C8" w14:textId="3F70D602" w:rsidR="00847833" w:rsidRPr="00A0360F" w:rsidRDefault="076AF64F" w:rsidP="00847833">
      <w:pPr>
        <w:spacing w:after="0" w:line="360" w:lineRule="auto"/>
        <w:ind w:firstLine="567"/>
        <w:jc w:val="both"/>
        <w:rPr>
          <w:rFonts w:ascii="Times New Roman" w:hAnsi="Times New Roman" w:cs="Times New Roman"/>
          <w:sz w:val="24"/>
          <w:szCs w:val="24"/>
        </w:rPr>
      </w:pPr>
      <w:r w:rsidRPr="2A5C8022">
        <w:rPr>
          <w:rFonts w:ascii="Times New Roman" w:hAnsi="Times New Roman" w:cs="Times New Roman"/>
          <w:sz w:val="24"/>
          <w:szCs w:val="24"/>
        </w:rPr>
        <w:t>Considerando que o sistema operacional se destina basicamente a gerenciar o computador, outros programas são necessários para atender as necessidades específicas do usuário, que incluem, por exemplo, calcular, enviar mensagem, escrever, navegar, etc. Essas necessidades deram origem ao que chamamos de software aplicativo, cuja finalidade é ajudar os usuários a desempenhar uma tarefa específica.</w:t>
      </w:r>
      <w:r w:rsidR="3EA28CB4" w:rsidRPr="2A5C8022">
        <w:rPr>
          <w:rFonts w:ascii="Times New Roman" w:hAnsi="Times New Roman" w:cs="Times New Roman"/>
          <w:sz w:val="24"/>
          <w:szCs w:val="24"/>
        </w:rPr>
        <w:t xml:space="preserve"> </w:t>
      </w:r>
    </w:p>
    <w:p w14:paraId="78FCBEA0" w14:textId="7F3294E8" w:rsidR="00847833" w:rsidRPr="00A0360F" w:rsidRDefault="076AF64F"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É possível encontrar aplicativos para praticamente todas as áreas do conhecimento. Considerando que a diversidade é muito grande, uma classificação geral quanto à natureza do software aplicativo é importante para facilitar a diferenciação e o entendimento. Podemos classificar os aplicativos em:</w:t>
      </w:r>
      <w:r w:rsidR="7C80D7A4" w:rsidRPr="2A5C8022">
        <w:rPr>
          <w:rFonts w:ascii="Times New Roman" w:hAnsi="Times New Roman" w:cs="Times New Roman"/>
          <w:sz w:val="24"/>
          <w:szCs w:val="24"/>
        </w:rPr>
        <w:t xml:space="preserve"> a</w:t>
      </w:r>
      <w:r w:rsidRPr="2A5C8022">
        <w:rPr>
          <w:rFonts w:ascii="Times New Roman" w:hAnsi="Times New Roman" w:cs="Times New Roman"/>
          <w:sz w:val="24"/>
          <w:szCs w:val="24"/>
        </w:rPr>
        <w:t>plicações comerciais; Utilitários;</w:t>
      </w:r>
      <w:r w:rsidR="789855D7" w:rsidRPr="2A5C8022">
        <w:rPr>
          <w:rFonts w:ascii="Times New Roman" w:hAnsi="Times New Roman" w:cs="Times New Roman"/>
          <w:sz w:val="24"/>
          <w:szCs w:val="24"/>
        </w:rPr>
        <w:t xml:space="preserve"> </w:t>
      </w:r>
      <w:r w:rsidRPr="2A5C8022">
        <w:rPr>
          <w:rFonts w:ascii="Times New Roman" w:hAnsi="Times New Roman" w:cs="Times New Roman"/>
          <w:sz w:val="24"/>
          <w:szCs w:val="24"/>
        </w:rPr>
        <w:t>Aplicações pessoais;</w:t>
      </w:r>
      <w:r w:rsidR="05AB48B2" w:rsidRPr="2A5C8022">
        <w:rPr>
          <w:rFonts w:ascii="Times New Roman" w:hAnsi="Times New Roman" w:cs="Times New Roman"/>
          <w:sz w:val="24"/>
          <w:szCs w:val="24"/>
        </w:rPr>
        <w:t xml:space="preserve"> </w:t>
      </w:r>
      <w:r w:rsidRPr="2A5C8022">
        <w:rPr>
          <w:rFonts w:ascii="Times New Roman" w:hAnsi="Times New Roman" w:cs="Times New Roman"/>
          <w:sz w:val="24"/>
          <w:szCs w:val="24"/>
        </w:rPr>
        <w:t>Aplicações de entretenimento.</w:t>
      </w:r>
      <w:r w:rsidR="5152A5FB" w:rsidRPr="2A5C8022">
        <w:rPr>
          <w:rFonts w:ascii="Times New Roman" w:hAnsi="Times New Roman" w:cs="Times New Roman"/>
          <w:sz w:val="24"/>
          <w:szCs w:val="24"/>
        </w:rPr>
        <w:t xml:space="preserve"> </w:t>
      </w:r>
      <w:r w:rsidR="5152A5FB" w:rsidRPr="2A5C8022">
        <w:rPr>
          <w:rFonts w:ascii="Times New Roman" w:eastAsia="Times New Roman" w:hAnsi="Times New Roman" w:cs="Times New Roman"/>
          <w:color w:val="000000" w:themeColor="text1"/>
          <w:sz w:val="24"/>
          <w:szCs w:val="24"/>
        </w:rPr>
        <w:t>(CARVALHO, 2017)</w:t>
      </w:r>
    </w:p>
    <w:p w14:paraId="36FC5BC7" w14:textId="2E232C56" w:rsidR="00847833" w:rsidRDefault="00847833" w:rsidP="00284B99">
      <w:pPr>
        <w:spacing w:after="0" w:line="360" w:lineRule="auto"/>
        <w:ind w:firstLine="567"/>
        <w:jc w:val="both"/>
        <w:rPr>
          <w:rFonts w:ascii="Times New Roman" w:hAnsi="Times New Roman" w:cs="Times New Roman"/>
          <w:sz w:val="24"/>
          <w:szCs w:val="24"/>
          <w:highlight w:val="yellow"/>
        </w:rPr>
      </w:pPr>
    </w:p>
    <w:p w14:paraId="419DD718" w14:textId="73BE1D0E" w:rsidR="00C158A6" w:rsidRDefault="00C158A6" w:rsidP="00C158A6">
      <w:pPr>
        <w:pStyle w:val="Normal0"/>
        <w:tabs>
          <w:tab w:val="right" w:pos="2265"/>
        </w:tabs>
        <w:spacing w:line="360" w:lineRule="auto"/>
        <w:ind w:left="567"/>
        <w:jc w:val="both"/>
        <w:rPr>
          <w:b/>
          <w:bCs/>
        </w:rPr>
      </w:pPr>
      <w:r>
        <w:rPr>
          <w:b/>
          <w:bCs/>
        </w:rPr>
        <w:t>2.3.4.2 Tipos de aplicações</w:t>
      </w:r>
    </w:p>
    <w:p w14:paraId="26D50278" w14:textId="77777777" w:rsidR="00C158A6" w:rsidRPr="00C158A6" w:rsidRDefault="00C158A6" w:rsidP="00C158A6">
      <w:pPr>
        <w:spacing w:after="0" w:line="360" w:lineRule="auto"/>
        <w:ind w:firstLine="567"/>
        <w:jc w:val="both"/>
        <w:rPr>
          <w:rFonts w:ascii="Times New Roman" w:hAnsi="Times New Roman" w:cs="Times New Roman"/>
          <w:sz w:val="24"/>
          <w:szCs w:val="24"/>
        </w:rPr>
      </w:pPr>
    </w:p>
    <w:p w14:paraId="4828CB3B" w14:textId="5A83B806" w:rsidR="00C158A6" w:rsidRDefault="00C158A6" w:rsidP="00C158A6">
      <w:pPr>
        <w:pStyle w:val="Normal0"/>
        <w:tabs>
          <w:tab w:val="right" w:pos="2265"/>
        </w:tabs>
        <w:spacing w:line="360" w:lineRule="auto"/>
        <w:ind w:left="567"/>
        <w:jc w:val="both"/>
        <w:rPr>
          <w:b/>
          <w:bCs/>
        </w:rPr>
      </w:pPr>
      <w:r>
        <w:rPr>
          <w:b/>
          <w:bCs/>
        </w:rPr>
        <w:t>2.3.4.2.1 Aplicações comerciais</w:t>
      </w:r>
    </w:p>
    <w:p w14:paraId="0A37A61C" w14:textId="77777777" w:rsidR="00C158A6" w:rsidRDefault="00C158A6" w:rsidP="00C158A6">
      <w:pPr>
        <w:pStyle w:val="Normal0"/>
        <w:tabs>
          <w:tab w:val="right" w:pos="2265"/>
        </w:tabs>
        <w:spacing w:line="360" w:lineRule="auto"/>
        <w:ind w:left="567"/>
        <w:jc w:val="both"/>
        <w:rPr>
          <w:b/>
          <w:bCs/>
        </w:rPr>
      </w:pPr>
    </w:p>
    <w:p w14:paraId="46232CF2" w14:textId="53DA2C7F" w:rsidR="00C158A6" w:rsidRDefault="00C158A6" w:rsidP="00C158A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Aplicações comerciais são programas ou um conjunto de aplicativos desenvolvidos inicialmente para o ambiente comercial, mas que se popularizaram tanto que passaram a ser amplamente usados por usuários comuns. Neste contexto, podemos citar os editores de texto, os editores de apresentação, os editores de imagem e as planilhas eletrônicas. Exemplos desses </w:t>
      </w:r>
      <w:r w:rsidRPr="64D089F4">
        <w:rPr>
          <w:rFonts w:ascii="Times New Roman" w:hAnsi="Times New Roman" w:cs="Times New Roman"/>
          <w:sz w:val="24"/>
          <w:szCs w:val="24"/>
        </w:rPr>
        <w:lastRenderedPageBreak/>
        <w:t xml:space="preserve">aplicativos são o </w:t>
      </w:r>
      <w:r w:rsidRPr="009071FD">
        <w:rPr>
          <w:rFonts w:ascii="Times New Roman" w:hAnsi="Times New Roman" w:cs="Times New Roman"/>
          <w:i/>
          <w:iCs/>
          <w:sz w:val="24"/>
          <w:szCs w:val="24"/>
        </w:rPr>
        <w:t>Microsoft Office</w:t>
      </w:r>
      <w:r w:rsidRPr="64D089F4">
        <w:rPr>
          <w:rFonts w:ascii="Times New Roman" w:hAnsi="Times New Roman" w:cs="Times New Roman"/>
          <w:sz w:val="24"/>
          <w:szCs w:val="24"/>
        </w:rPr>
        <w:t xml:space="preserve"> (</w:t>
      </w:r>
      <w:r w:rsidRPr="009071FD">
        <w:rPr>
          <w:rFonts w:ascii="Times New Roman" w:hAnsi="Times New Roman" w:cs="Times New Roman"/>
          <w:i/>
          <w:iCs/>
          <w:sz w:val="24"/>
          <w:szCs w:val="24"/>
        </w:rPr>
        <w:t>Word, Excel e Powerpoint</w:t>
      </w:r>
      <w:r w:rsidRPr="64D089F4">
        <w:rPr>
          <w:rFonts w:ascii="Times New Roman" w:hAnsi="Times New Roman" w:cs="Times New Roman"/>
          <w:sz w:val="24"/>
          <w:szCs w:val="24"/>
        </w:rPr>
        <w:t xml:space="preserve">), o </w:t>
      </w:r>
      <w:r w:rsidRPr="009071FD">
        <w:rPr>
          <w:rFonts w:ascii="Times New Roman" w:hAnsi="Times New Roman" w:cs="Times New Roman"/>
          <w:i/>
          <w:iCs/>
          <w:sz w:val="24"/>
          <w:szCs w:val="24"/>
        </w:rPr>
        <w:t xml:space="preserve">BrOffice </w:t>
      </w:r>
      <w:r w:rsidRPr="64D089F4">
        <w:rPr>
          <w:rFonts w:ascii="Times New Roman" w:hAnsi="Times New Roman" w:cs="Times New Roman"/>
          <w:sz w:val="24"/>
          <w:szCs w:val="24"/>
        </w:rPr>
        <w:t>(</w:t>
      </w:r>
      <w:r w:rsidRPr="009071FD">
        <w:rPr>
          <w:rFonts w:ascii="Times New Roman" w:hAnsi="Times New Roman" w:cs="Times New Roman"/>
          <w:i/>
          <w:iCs/>
          <w:sz w:val="24"/>
          <w:szCs w:val="24"/>
        </w:rPr>
        <w:t>Writer, Impress</w:t>
      </w:r>
      <w:r w:rsidRPr="64D089F4">
        <w:rPr>
          <w:rFonts w:ascii="Times New Roman" w:hAnsi="Times New Roman" w:cs="Times New Roman"/>
          <w:sz w:val="24"/>
          <w:szCs w:val="24"/>
        </w:rPr>
        <w:t xml:space="preserve"> e o </w:t>
      </w:r>
      <w:r w:rsidRPr="009071FD">
        <w:rPr>
          <w:rFonts w:ascii="Times New Roman" w:hAnsi="Times New Roman" w:cs="Times New Roman"/>
          <w:i/>
          <w:iCs/>
          <w:sz w:val="24"/>
          <w:szCs w:val="24"/>
        </w:rPr>
        <w:t>Calc</w:t>
      </w:r>
      <w:r w:rsidRPr="64D089F4">
        <w:rPr>
          <w:rFonts w:ascii="Times New Roman" w:hAnsi="Times New Roman" w:cs="Times New Roman"/>
          <w:sz w:val="24"/>
          <w:szCs w:val="24"/>
        </w:rPr>
        <w:t xml:space="preserve">), o </w:t>
      </w:r>
      <w:r w:rsidRPr="009071FD">
        <w:rPr>
          <w:rFonts w:ascii="Times New Roman" w:hAnsi="Times New Roman" w:cs="Times New Roman"/>
          <w:i/>
          <w:iCs/>
          <w:sz w:val="24"/>
          <w:szCs w:val="24"/>
        </w:rPr>
        <w:t>Photoshop</w:t>
      </w:r>
      <w:r w:rsidRPr="64D089F4">
        <w:rPr>
          <w:rFonts w:ascii="Times New Roman" w:hAnsi="Times New Roman" w:cs="Times New Roman"/>
          <w:sz w:val="24"/>
          <w:szCs w:val="24"/>
        </w:rPr>
        <w:t xml:space="preserve"> e o </w:t>
      </w:r>
      <w:r w:rsidRPr="009071FD">
        <w:rPr>
          <w:rFonts w:ascii="Times New Roman" w:hAnsi="Times New Roman" w:cs="Times New Roman"/>
          <w:i/>
          <w:iCs/>
          <w:sz w:val="24"/>
          <w:szCs w:val="24"/>
        </w:rPr>
        <w:t>Gimp</w:t>
      </w:r>
      <w:r w:rsidRPr="64D089F4">
        <w:rPr>
          <w:rFonts w:ascii="Times New Roman" w:hAnsi="Times New Roman" w:cs="Times New Roman"/>
          <w:sz w:val="24"/>
          <w:szCs w:val="24"/>
        </w:rPr>
        <w:t>.</w:t>
      </w:r>
    </w:p>
    <w:p w14:paraId="4CF30AED" w14:textId="77777777" w:rsidR="00C158A6" w:rsidRDefault="00C158A6" w:rsidP="00C158A6">
      <w:pPr>
        <w:pStyle w:val="Normal0"/>
        <w:tabs>
          <w:tab w:val="right" w:pos="2265"/>
        </w:tabs>
        <w:spacing w:line="360" w:lineRule="auto"/>
        <w:ind w:left="567"/>
        <w:jc w:val="both"/>
        <w:rPr>
          <w:b/>
          <w:bCs/>
        </w:rPr>
      </w:pPr>
    </w:p>
    <w:p w14:paraId="769D84B0" w14:textId="4BD0F661" w:rsidR="00C158A6" w:rsidRDefault="00C158A6" w:rsidP="00C158A6">
      <w:pPr>
        <w:pStyle w:val="Normal0"/>
        <w:tabs>
          <w:tab w:val="right" w:pos="2265"/>
        </w:tabs>
        <w:spacing w:line="360" w:lineRule="auto"/>
        <w:ind w:left="567"/>
        <w:jc w:val="both"/>
        <w:rPr>
          <w:b/>
          <w:bCs/>
        </w:rPr>
      </w:pPr>
      <w:r>
        <w:rPr>
          <w:b/>
          <w:bCs/>
        </w:rPr>
        <w:t>2.3.4.2.2 Utilitários</w:t>
      </w:r>
    </w:p>
    <w:p w14:paraId="2A88BB3C" w14:textId="77777777" w:rsidR="00C158A6" w:rsidRDefault="00C158A6" w:rsidP="00C158A6">
      <w:pPr>
        <w:pStyle w:val="Normal0"/>
        <w:tabs>
          <w:tab w:val="right" w:pos="2265"/>
        </w:tabs>
        <w:spacing w:line="360" w:lineRule="auto"/>
        <w:ind w:left="567"/>
        <w:jc w:val="both"/>
        <w:rPr>
          <w:b/>
          <w:bCs/>
        </w:rPr>
      </w:pPr>
    </w:p>
    <w:p w14:paraId="318F25B5" w14:textId="499C5689" w:rsidR="00C158A6" w:rsidRDefault="00C158A6" w:rsidP="00C158A6">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Utilitários são os aplicativos destinados a gerenciar e realizar a manutenção do computador do cliente. Entre suas funções, podemos incluir a melhora no desempenho do computador (Defrag do </w:t>
      </w:r>
      <w:r w:rsidRPr="009071FD">
        <w:rPr>
          <w:rFonts w:ascii="Times New Roman" w:hAnsi="Times New Roman" w:cs="Times New Roman"/>
          <w:i/>
          <w:iCs/>
          <w:sz w:val="24"/>
          <w:szCs w:val="24"/>
        </w:rPr>
        <w:t>Windows</w:t>
      </w:r>
      <w:r w:rsidRPr="64D089F4">
        <w:rPr>
          <w:rFonts w:ascii="Times New Roman" w:hAnsi="Times New Roman" w:cs="Times New Roman"/>
          <w:sz w:val="24"/>
          <w:szCs w:val="24"/>
        </w:rPr>
        <w:t>), a redução no consumo de energia, a realização da cópia de segurança (</w:t>
      </w:r>
      <w:r w:rsidRPr="009071FD">
        <w:rPr>
          <w:rFonts w:ascii="Times New Roman" w:hAnsi="Times New Roman" w:cs="Times New Roman"/>
          <w:i/>
          <w:iCs/>
          <w:sz w:val="24"/>
          <w:szCs w:val="24"/>
        </w:rPr>
        <w:t>backup</w:t>
      </w:r>
      <w:r w:rsidRPr="64D089F4">
        <w:rPr>
          <w:rFonts w:ascii="Times New Roman" w:hAnsi="Times New Roman" w:cs="Times New Roman"/>
          <w:sz w:val="24"/>
          <w:szCs w:val="24"/>
        </w:rPr>
        <w:t>), a personalização da área de trabalho, as ferramentas administrativas, o verificador de integridade física do disco, o gerenciador de arquivos, etc.</w:t>
      </w:r>
    </w:p>
    <w:p w14:paraId="0DB09F03" w14:textId="6C3101D1" w:rsidR="00C158A6" w:rsidRDefault="00C158A6" w:rsidP="00C158A6">
      <w:pPr>
        <w:spacing w:after="0" w:line="360" w:lineRule="auto"/>
        <w:ind w:firstLine="567"/>
        <w:jc w:val="both"/>
        <w:rPr>
          <w:rFonts w:ascii="Times New Roman" w:hAnsi="Times New Roman" w:cs="Times New Roman"/>
          <w:sz w:val="24"/>
          <w:szCs w:val="24"/>
        </w:rPr>
      </w:pPr>
    </w:p>
    <w:p w14:paraId="2F1F9727" w14:textId="77777777" w:rsidR="00C158A6" w:rsidRPr="00C158A6" w:rsidRDefault="00C158A6" w:rsidP="00C158A6">
      <w:pPr>
        <w:spacing w:after="0" w:line="360" w:lineRule="auto"/>
        <w:ind w:firstLine="567"/>
        <w:jc w:val="both"/>
        <w:rPr>
          <w:rFonts w:ascii="Times New Roman" w:hAnsi="Times New Roman" w:cs="Times New Roman"/>
          <w:sz w:val="24"/>
          <w:szCs w:val="24"/>
        </w:rPr>
      </w:pPr>
    </w:p>
    <w:p w14:paraId="7BF50E27" w14:textId="3AD103F3" w:rsidR="00C158A6" w:rsidRDefault="00C158A6" w:rsidP="00C158A6">
      <w:pPr>
        <w:pStyle w:val="Normal0"/>
        <w:tabs>
          <w:tab w:val="right" w:pos="2265"/>
        </w:tabs>
        <w:spacing w:line="360" w:lineRule="auto"/>
        <w:ind w:left="567"/>
        <w:jc w:val="both"/>
        <w:rPr>
          <w:b/>
          <w:bCs/>
        </w:rPr>
      </w:pPr>
      <w:r>
        <w:rPr>
          <w:b/>
          <w:bCs/>
        </w:rPr>
        <w:t>2.3.4.2.3 Aplicações pessoais</w:t>
      </w:r>
    </w:p>
    <w:p w14:paraId="7F9152DF" w14:textId="77777777" w:rsidR="00C158A6" w:rsidRDefault="00C158A6" w:rsidP="00C158A6">
      <w:pPr>
        <w:pStyle w:val="Normal0"/>
        <w:tabs>
          <w:tab w:val="right" w:pos="2265"/>
        </w:tabs>
        <w:spacing w:line="360" w:lineRule="auto"/>
        <w:ind w:left="567"/>
        <w:jc w:val="both"/>
        <w:rPr>
          <w:b/>
          <w:bCs/>
        </w:rPr>
      </w:pPr>
    </w:p>
    <w:p w14:paraId="27B3F9AC" w14:textId="5DC29C2F" w:rsidR="00C158A6" w:rsidRPr="00C158A6" w:rsidRDefault="6DDBC432" w:rsidP="00C158A6">
      <w:pPr>
        <w:spacing w:after="0" w:line="360" w:lineRule="auto"/>
        <w:ind w:firstLine="567"/>
        <w:jc w:val="both"/>
        <w:rPr>
          <w:rFonts w:ascii="Times New Roman" w:hAnsi="Times New Roman" w:cs="Times New Roman"/>
          <w:sz w:val="24"/>
          <w:szCs w:val="24"/>
        </w:rPr>
      </w:pPr>
      <w:r w:rsidRPr="50DFDF73">
        <w:rPr>
          <w:rFonts w:ascii="Times New Roman" w:hAnsi="Times New Roman" w:cs="Times New Roman"/>
          <w:sz w:val="24"/>
          <w:szCs w:val="24"/>
        </w:rPr>
        <w:t xml:space="preserve">Aplicações pessoais são os aplicativos que tem como objetivo auxiliar nas tarefas pessoais do usuário final. Um organizador simples de fotos, uma agenda </w:t>
      </w:r>
      <w:r w:rsidR="175DF1FF" w:rsidRPr="50DFDF73">
        <w:rPr>
          <w:rFonts w:ascii="Times New Roman" w:hAnsi="Times New Roman" w:cs="Times New Roman"/>
          <w:sz w:val="24"/>
          <w:szCs w:val="24"/>
        </w:rPr>
        <w:t>eletrônica</w:t>
      </w:r>
      <w:r w:rsidRPr="50DFDF73">
        <w:rPr>
          <w:rFonts w:ascii="Times New Roman" w:hAnsi="Times New Roman" w:cs="Times New Roman"/>
          <w:sz w:val="24"/>
          <w:szCs w:val="24"/>
        </w:rPr>
        <w:t xml:space="preserve"> que permite ao usuário classificar os seus contatos, um aplicativo de chat ou de mensagens instantâneas que permite troca de mensagens entre usuários são exemplos dessa categoria.</w:t>
      </w:r>
    </w:p>
    <w:p w14:paraId="7E5ABD74" w14:textId="4F6F9572" w:rsidR="00C158A6" w:rsidRDefault="00C158A6" w:rsidP="00C158A6">
      <w:pPr>
        <w:pStyle w:val="Normal0"/>
        <w:tabs>
          <w:tab w:val="right" w:pos="2265"/>
        </w:tabs>
        <w:spacing w:line="360" w:lineRule="auto"/>
        <w:ind w:left="567"/>
        <w:jc w:val="both"/>
        <w:rPr>
          <w:b/>
          <w:bCs/>
        </w:rPr>
      </w:pPr>
    </w:p>
    <w:p w14:paraId="06C5143A" w14:textId="2B5736C8" w:rsidR="002C0CAD" w:rsidRDefault="002C0CAD" w:rsidP="00C158A6">
      <w:pPr>
        <w:pStyle w:val="Normal0"/>
        <w:tabs>
          <w:tab w:val="right" w:pos="2265"/>
        </w:tabs>
        <w:spacing w:line="360" w:lineRule="auto"/>
        <w:ind w:left="567"/>
        <w:jc w:val="both"/>
        <w:rPr>
          <w:b/>
          <w:bCs/>
        </w:rPr>
      </w:pPr>
    </w:p>
    <w:p w14:paraId="4BDD5EA9" w14:textId="77777777" w:rsidR="002C0CAD" w:rsidRDefault="002C0CAD" w:rsidP="00C158A6">
      <w:pPr>
        <w:pStyle w:val="Normal0"/>
        <w:tabs>
          <w:tab w:val="right" w:pos="2265"/>
        </w:tabs>
        <w:spacing w:line="360" w:lineRule="auto"/>
        <w:ind w:left="567"/>
        <w:jc w:val="both"/>
        <w:rPr>
          <w:b/>
          <w:bCs/>
        </w:rPr>
      </w:pPr>
    </w:p>
    <w:p w14:paraId="790F3E2A" w14:textId="297AA77C" w:rsidR="00C158A6" w:rsidRDefault="00C158A6" w:rsidP="00C158A6">
      <w:pPr>
        <w:pStyle w:val="Normal0"/>
        <w:tabs>
          <w:tab w:val="right" w:pos="2265"/>
        </w:tabs>
        <w:spacing w:line="360" w:lineRule="auto"/>
        <w:ind w:left="567"/>
        <w:jc w:val="both"/>
        <w:rPr>
          <w:b/>
          <w:bCs/>
        </w:rPr>
      </w:pPr>
      <w:r>
        <w:rPr>
          <w:b/>
          <w:bCs/>
        </w:rPr>
        <w:t>2.3.4.2.4 Aplicações de entretenimento</w:t>
      </w:r>
    </w:p>
    <w:p w14:paraId="61781072" w14:textId="77777777" w:rsidR="00C158A6" w:rsidRDefault="00C158A6" w:rsidP="00C158A6">
      <w:pPr>
        <w:pStyle w:val="Normal0"/>
        <w:tabs>
          <w:tab w:val="right" w:pos="2265"/>
        </w:tabs>
        <w:spacing w:line="360" w:lineRule="auto"/>
        <w:ind w:left="567"/>
        <w:jc w:val="both"/>
        <w:rPr>
          <w:b/>
          <w:bCs/>
        </w:rPr>
      </w:pPr>
    </w:p>
    <w:p w14:paraId="036D0649" w14:textId="23D2EDD6" w:rsidR="00C158A6" w:rsidRPr="00A0360F" w:rsidRDefault="1E72BD87"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Aplicações de entretenimento são os aplicativos utilizados para proporcionar lazer e diversão, normalmente incluindo jogos que também podem ser usados com finalidades educacionais. Caracterizam-se por dispor de muitos recursos interativos, usando estratégias e simulações, visando ao desenvolvimento do intelecto, do raciocínio logico e até mesmo da socialização em caso de jogos coletivos em que múltiplos usuários colaboram para atingir um determinado fim.</w:t>
      </w:r>
      <w:r w:rsidR="71E07A23" w:rsidRPr="2A5C8022">
        <w:rPr>
          <w:rFonts w:ascii="Times New Roman" w:hAnsi="Times New Roman" w:cs="Times New Roman"/>
          <w:sz w:val="24"/>
          <w:szCs w:val="24"/>
        </w:rPr>
        <w:t xml:space="preserve"> </w:t>
      </w:r>
      <w:r w:rsidRPr="2A5C8022">
        <w:rPr>
          <w:rFonts w:ascii="Times New Roman" w:hAnsi="Times New Roman" w:cs="Times New Roman"/>
          <w:sz w:val="24"/>
          <w:szCs w:val="24"/>
        </w:rPr>
        <w:t>Outras classificações de software podem ser encontradas em literaturas específicas, envolvendo especificidades e usos mais restritos. Entre essas, podemos citar as linguagens de programação usadas para o desenvolvimento de qualquer software, aplicativos para simulação computacional, aplicativos para diagnósticos, entre outros.</w:t>
      </w:r>
      <w:r w:rsidR="69E1AFBC" w:rsidRPr="2A5C8022">
        <w:rPr>
          <w:rFonts w:ascii="Times New Roman" w:hAnsi="Times New Roman" w:cs="Times New Roman"/>
          <w:sz w:val="24"/>
          <w:szCs w:val="24"/>
        </w:rPr>
        <w:t xml:space="preserve"> </w:t>
      </w:r>
      <w:r w:rsidR="69E1AFBC" w:rsidRPr="2A5C8022">
        <w:rPr>
          <w:rFonts w:ascii="Times New Roman" w:eastAsia="Times New Roman" w:hAnsi="Times New Roman" w:cs="Times New Roman"/>
          <w:color w:val="000000" w:themeColor="text1"/>
          <w:sz w:val="24"/>
          <w:szCs w:val="24"/>
        </w:rPr>
        <w:t>(CARVALHO, 2017)</w:t>
      </w:r>
    </w:p>
    <w:p w14:paraId="0896E315" w14:textId="281FCC7A" w:rsidR="00C158A6" w:rsidRPr="00A0360F" w:rsidRDefault="00C158A6" w:rsidP="00C158A6">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i/>
          <w:iCs/>
          <w:sz w:val="24"/>
          <w:szCs w:val="24"/>
        </w:rPr>
        <w:lastRenderedPageBreak/>
        <w:t>Software</w:t>
      </w:r>
      <w:r w:rsidRPr="00A0360F">
        <w:rPr>
          <w:rFonts w:ascii="Times New Roman" w:hAnsi="Times New Roman" w:cs="Times New Roman"/>
          <w:sz w:val="24"/>
          <w:szCs w:val="24"/>
        </w:rPr>
        <w:t xml:space="preserve">, em geral, tem outra classificação importante quanto ao seu uso: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proprietário e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livre. O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proprietário é aquele que tem sua distribuição ou alteração limitada por questões de registro ou patente, o que implica na aquisição de uma licença para uso. Exemplos desse tipo de</w:t>
      </w:r>
      <w:r w:rsidRPr="00A0360F">
        <w:rPr>
          <w:rFonts w:ascii="Times New Roman" w:hAnsi="Times New Roman" w:cs="Times New Roman"/>
          <w:i/>
          <w:iCs/>
          <w:sz w:val="24"/>
          <w:szCs w:val="24"/>
        </w:rPr>
        <w:t xml:space="preserve"> software </w:t>
      </w:r>
      <w:r w:rsidRPr="00A0360F">
        <w:rPr>
          <w:rFonts w:ascii="Times New Roman" w:hAnsi="Times New Roman" w:cs="Times New Roman"/>
          <w:sz w:val="24"/>
          <w:szCs w:val="24"/>
        </w:rPr>
        <w:t>são:</w:t>
      </w:r>
    </w:p>
    <w:p w14:paraId="1F9257D3" w14:textId="1D4EC3FB" w:rsidR="00C158A6" w:rsidRPr="00A0360F" w:rsidRDefault="00C158A6" w:rsidP="006632BB">
      <w:pPr>
        <w:pStyle w:val="PargrafodaLista"/>
        <w:numPr>
          <w:ilvl w:val="0"/>
          <w:numId w:val="10"/>
        </w:numPr>
        <w:spacing w:line="360" w:lineRule="auto"/>
        <w:jc w:val="both"/>
        <w:rPr>
          <w:rFonts w:ascii="Times New Roman" w:hAnsi="Times New Roman" w:cs="Times New Roman"/>
          <w:sz w:val="24"/>
          <w:szCs w:val="24"/>
        </w:rPr>
      </w:pPr>
      <w:r w:rsidRPr="00A0360F">
        <w:rPr>
          <w:rFonts w:ascii="Times New Roman" w:hAnsi="Times New Roman" w:cs="Times New Roman"/>
          <w:sz w:val="24"/>
          <w:szCs w:val="24"/>
        </w:rPr>
        <w:t xml:space="preserve">Sistema operacional </w:t>
      </w:r>
      <w:r w:rsidRPr="00A0360F">
        <w:rPr>
          <w:rFonts w:ascii="Times New Roman" w:hAnsi="Times New Roman" w:cs="Times New Roman"/>
          <w:i/>
          <w:iCs/>
          <w:sz w:val="24"/>
          <w:szCs w:val="24"/>
        </w:rPr>
        <w:t>Microsoft Windows</w:t>
      </w:r>
    </w:p>
    <w:p w14:paraId="4C400029" w14:textId="1D4CDEFC" w:rsidR="00C158A6" w:rsidRPr="00A0360F" w:rsidRDefault="00C158A6" w:rsidP="006632BB">
      <w:pPr>
        <w:pStyle w:val="PargrafodaLista"/>
        <w:numPr>
          <w:ilvl w:val="0"/>
          <w:numId w:val="10"/>
        </w:numPr>
        <w:spacing w:line="360" w:lineRule="auto"/>
        <w:jc w:val="both"/>
        <w:rPr>
          <w:rFonts w:ascii="Times New Roman" w:hAnsi="Times New Roman" w:cs="Times New Roman"/>
          <w:sz w:val="24"/>
          <w:szCs w:val="24"/>
        </w:rPr>
      </w:pPr>
      <w:r w:rsidRPr="00A0360F">
        <w:rPr>
          <w:rFonts w:ascii="Times New Roman" w:hAnsi="Times New Roman" w:cs="Times New Roman"/>
          <w:i/>
          <w:iCs/>
          <w:sz w:val="24"/>
          <w:szCs w:val="24"/>
        </w:rPr>
        <w:t>Microsoft Office</w:t>
      </w:r>
    </w:p>
    <w:p w14:paraId="4E52FBD0" w14:textId="52FB13EB" w:rsidR="00C158A6" w:rsidRPr="00A0360F" w:rsidRDefault="00C158A6" w:rsidP="006632BB">
      <w:pPr>
        <w:pStyle w:val="PargrafodaLista"/>
        <w:numPr>
          <w:ilvl w:val="0"/>
          <w:numId w:val="10"/>
        </w:numPr>
        <w:spacing w:line="360" w:lineRule="auto"/>
        <w:jc w:val="both"/>
        <w:rPr>
          <w:rFonts w:ascii="Times New Roman" w:hAnsi="Times New Roman" w:cs="Times New Roman"/>
          <w:sz w:val="24"/>
          <w:szCs w:val="24"/>
        </w:rPr>
      </w:pPr>
      <w:r w:rsidRPr="00A0360F">
        <w:rPr>
          <w:rFonts w:ascii="Times New Roman" w:hAnsi="Times New Roman" w:cs="Times New Roman"/>
          <w:sz w:val="24"/>
          <w:szCs w:val="24"/>
        </w:rPr>
        <w:t xml:space="preserve">Mac OS </w:t>
      </w:r>
    </w:p>
    <w:p w14:paraId="130DD081" w14:textId="77777777" w:rsidR="00C158A6" w:rsidRPr="00A0360F" w:rsidRDefault="00C158A6" w:rsidP="006632BB">
      <w:pPr>
        <w:pStyle w:val="PargrafodaLista"/>
        <w:numPr>
          <w:ilvl w:val="0"/>
          <w:numId w:val="10"/>
        </w:numPr>
        <w:spacing w:line="360" w:lineRule="auto"/>
        <w:jc w:val="both"/>
        <w:rPr>
          <w:rFonts w:ascii="Arial" w:hAnsi="Arial" w:cs="Arial"/>
          <w:sz w:val="24"/>
          <w:szCs w:val="24"/>
        </w:rPr>
      </w:pPr>
      <w:r w:rsidRPr="00A0360F">
        <w:rPr>
          <w:rFonts w:ascii="Times New Roman" w:hAnsi="Times New Roman" w:cs="Times New Roman"/>
          <w:sz w:val="24"/>
          <w:szCs w:val="24"/>
        </w:rPr>
        <w:t xml:space="preserve">Adobe </w:t>
      </w:r>
      <w:r w:rsidRPr="00A0360F">
        <w:rPr>
          <w:rFonts w:ascii="Times New Roman" w:hAnsi="Times New Roman" w:cs="Times New Roman"/>
          <w:i/>
          <w:iCs/>
          <w:sz w:val="24"/>
          <w:szCs w:val="24"/>
        </w:rPr>
        <w:t>Photoshop</w:t>
      </w:r>
    </w:p>
    <w:p w14:paraId="0861B0A8" w14:textId="1EC564C8" w:rsidR="1E72BD87" w:rsidRDefault="1E72BD87"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 xml:space="preserve">Já́ 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livre segue uma filosofia oposta, permitindo que qualquer programa possa ser utilizado, copiado, alterado e redistribuído sem restrições, conforme a definição da </w:t>
      </w:r>
      <w:r w:rsidRPr="2A5C8022">
        <w:rPr>
          <w:rFonts w:ascii="Times New Roman" w:hAnsi="Times New Roman" w:cs="Times New Roman"/>
          <w:i/>
          <w:iCs/>
          <w:sz w:val="24"/>
          <w:szCs w:val="24"/>
        </w:rPr>
        <w:t>Free Software Foundation</w:t>
      </w:r>
      <w:r w:rsidRPr="2A5C8022">
        <w:rPr>
          <w:rFonts w:ascii="Times New Roman" w:hAnsi="Times New Roman" w:cs="Times New Roman"/>
          <w:sz w:val="24"/>
          <w:szCs w:val="24"/>
        </w:rPr>
        <w:t xml:space="preserve">. Exemplos de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livre são o sistema operacional Linux e o </w:t>
      </w:r>
      <w:r w:rsidRPr="2A5C8022">
        <w:rPr>
          <w:rFonts w:ascii="Times New Roman" w:hAnsi="Times New Roman" w:cs="Times New Roman"/>
          <w:i/>
          <w:iCs/>
          <w:sz w:val="24"/>
          <w:szCs w:val="24"/>
        </w:rPr>
        <w:t>LibreOffice</w:t>
      </w:r>
      <w:r w:rsidRPr="2A5C8022">
        <w:rPr>
          <w:rFonts w:ascii="Times New Roman" w:hAnsi="Times New Roman" w:cs="Times New Roman"/>
          <w:sz w:val="24"/>
          <w:szCs w:val="24"/>
        </w:rPr>
        <w:t xml:space="preserve">. Quanto à liberdade de uso do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é importante conhecer os seus diversos tipos de distribuição. Entre os principais estão o </w:t>
      </w:r>
      <w:r w:rsidRPr="2A5C8022">
        <w:rPr>
          <w:rFonts w:ascii="Times New Roman" w:hAnsi="Times New Roman" w:cs="Times New Roman"/>
          <w:i/>
          <w:iCs/>
          <w:sz w:val="24"/>
          <w:szCs w:val="24"/>
        </w:rPr>
        <w:t>freeware</w:t>
      </w:r>
      <w:r w:rsidRPr="2A5C8022">
        <w:rPr>
          <w:rFonts w:ascii="Times New Roman" w:hAnsi="Times New Roman" w:cs="Times New Roman"/>
          <w:sz w:val="24"/>
          <w:szCs w:val="24"/>
        </w:rPr>
        <w:t xml:space="preserve">, o </w:t>
      </w:r>
      <w:r w:rsidRPr="2A5C8022">
        <w:rPr>
          <w:rFonts w:ascii="Times New Roman" w:hAnsi="Times New Roman" w:cs="Times New Roman"/>
          <w:i/>
          <w:iCs/>
          <w:sz w:val="24"/>
          <w:szCs w:val="24"/>
        </w:rPr>
        <w:t>shareware</w:t>
      </w:r>
      <w:r w:rsidRPr="2A5C8022">
        <w:rPr>
          <w:rFonts w:ascii="Times New Roman" w:hAnsi="Times New Roman" w:cs="Times New Roman"/>
          <w:sz w:val="24"/>
          <w:szCs w:val="24"/>
        </w:rPr>
        <w:t xml:space="preserve">, o </w:t>
      </w:r>
      <w:r w:rsidRPr="2A5C8022">
        <w:rPr>
          <w:rFonts w:ascii="Times New Roman" w:hAnsi="Times New Roman" w:cs="Times New Roman"/>
          <w:i/>
          <w:iCs/>
          <w:sz w:val="24"/>
          <w:szCs w:val="24"/>
        </w:rPr>
        <w:t>trial</w:t>
      </w:r>
      <w:r w:rsidRPr="2A5C8022">
        <w:rPr>
          <w:rFonts w:ascii="Times New Roman" w:hAnsi="Times New Roman" w:cs="Times New Roman"/>
          <w:sz w:val="24"/>
          <w:szCs w:val="24"/>
        </w:rPr>
        <w:t xml:space="preserve"> e o </w:t>
      </w:r>
      <w:r w:rsidR="4B735A7A" w:rsidRPr="2A5C8022">
        <w:rPr>
          <w:rFonts w:ascii="Times New Roman" w:hAnsi="Times New Roman" w:cs="Times New Roman"/>
          <w:i/>
          <w:iCs/>
          <w:sz w:val="24"/>
          <w:szCs w:val="24"/>
        </w:rPr>
        <w:t>D</w:t>
      </w:r>
      <w:r w:rsidRPr="2A5C8022">
        <w:rPr>
          <w:rFonts w:ascii="Times New Roman" w:hAnsi="Times New Roman" w:cs="Times New Roman"/>
          <w:i/>
          <w:iCs/>
          <w:sz w:val="24"/>
          <w:szCs w:val="24"/>
        </w:rPr>
        <w:t>emo</w:t>
      </w:r>
      <w:r w:rsidRPr="2A5C8022">
        <w:rPr>
          <w:rFonts w:ascii="Times New Roman" w:hAnsi="Times New Roman" w:cs="Times New Roman"/>
          <w:sz w:val="24"/>
          <w:szCs w:val="24"/>
        </w:rPr>
        <w:t xml:space="preserve">. O </w:t>
      </w:r>
      <w:r w:rsidRPr="2A5C8022">
        <w:rPr>
          <w:rFonts w:ascii="Times New Roman" w:hAnsi="Times New Roman" w:cs="Times New Roman"/>
          <w:i/>
          <w:iCs/>
          <w:sz w:val="24"/>
          <w:szCs w:val="24"/>
        </w:rPr>
        <w:t>freeware</w:t>
      </w:r>
      <w:r w:rsidRPr="2A5C8022">
        <w:rPr>
          <w:rFonts w:ascii="Times New Roman" w:hAnsi="Times New Roman" w:cs="Times New Roman"/>
          <w:sz w:val="24"/>
          <w:szCs w:val="24"/>
        </w:rPr>
        <w:t xml:space="preserve">, mesmo sendo um software proprietário, é disponibilizado para uso gratuito e não pode ser modificado. O </w:t>
      </w:r>
      <w:r w:rsidRPr="2A5C8022">
        <w:rPr>
          <w:rFonts w:ascii="Times New Roman" w:hAnsi="Times New Roman" w:cs="Times New Roman"/>
          <w:i/>
          <w:iCs/>
          <w:sz w:val="24"/>
          <w:szCs w:val="24"/>
        </w:rPr>
        <w:t>shareware</w:t>
      </w:r>
      <w:r w:rsidRPr="2A5C8022">
        <w:rPr>
          <w:rFonts w:ascii="Times New Roman" w:hAnsi="Times New Roman" w:cs="Times New Roman"/>
          <w:sz w:val="24"/>
          <w:szCs w:val="24"/>
        </w:rPr>
        <w:t xml:space="preserve"> é um software disponibilizado gratuitamente, mas apenas por um </w:t>
      </w:r>
      <w:r w:rsidR="164B00D7" w:rsidRPr="2A5C8022">
        <w:rPr>
          <w:rFonts w:ascii="Times New Roman" w:hAnsi="Times New Roman" w:cs="Times New Roman"/>
          <w:sz w:val="24"/>
          <w:szCs w:val="24"/>
        </w:rPr>
        <w:t>período</w:t>
      </w:r>
      <w:r w:rsidRPr="2A5C8022">
        <w:rPr>
          <w:rFonts w:ascii="Times New Roman" w:hAnsi="Times New Roman" w:cs="Times New Roman"/>
          <w:sz w:val="24"/>
          <w:szCs w:val="24"/>
        </w:rPr>
        <w:t xml:space="preserve"> ou com algumas funções não disponíveis, o que implica pagamento pela sua licença após o fim desse período.</w:t>
      </w:r>
      <w:r w:rsidR="446F2896" w:rsidRPr="2A5C8022">
        <w:rPr>
          <w:rFonts w:ascii="Times New Roman" w:hAnsi="Times New Roman" w:cs="Times New Roman"/>
          <w:sz w:val="24"/>
          <w:szCs w:val="24"/>
        </w:rPr>
        <w:t xml:space="preserve"> </w:t>
      </w:r>
    </w:p>
    <w:p w14:paraId="6ECE0147" w14:textId="6A7B5082" w:rsidR="1E72BD87" w:rsidRDefault="1E72BD87"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 xml:space="preserve">Um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lançado com uma versão de teste em que apenas algumas funções são disponibilizadas é chamado de </w:t>
      </w:r>
      <w:r w:rsidRPr="2A5C8022">
        <w:rPr>
          <w:rFonts w:ascii="Times New Roman" w:hAnsi="Times New Roman" w:cs="Times New Roman"/>
          <w:i/>
          <w:iCs/>
          <w:sz w:val="24"/>
          <w:szCs w:val="24"/>
        </w:rPr>
        <w:t>Trial.</w:t>
      </w:r>
      <w:r w:rsidRPr="2A5C8022">
        <w:rPr>
          <w:rFonts w:ascii="Times New Roman" w:hAnsi="Times New Roman" w:cs="Times New Roman"/>
          <w:sz w:val="24"/>
          <w:szCs w:val="24"/>
        </w:rPr>
        <w:t xml:space="preserve"> O objetivo é oferecer ao usuário uma oportunidade para experimentar o software – normalmente o usuário pode utilizar o </w:t>
      </w:r>
      <w:r w:rsidRPr="2A5C8022">
        <w:rPr>
          <w:rFonts w:ascii="Times New Roman" w:hAnsi="Times New Roman" w:cs="Times New Roman"/>
          <w:i/>
          <w:iCs/>
          <w:sz w:val="24"/>
          <w:szCs w:val="24"/>
        </w:rPr>
        <w:t>software</w:t>
      </w:r>
      <w:r w:rsidRPr="2A5C8022">
        <w:rPr>
          <w:rFonts w:ascii="Times New Roman" w:hAnsi="Times New Roman" w:cs="Times New Roman"/>
          <w:sz w:val="24"/>
          <w:szCs w:val="24"/>
        </w:rPr>
        <w:t xml:space="preserve"> em um período de 30 dias para saber se ele atende as suas necessidades. Da mesma forma, o software considerado </w:t>
      </w:r>
      <w:r w:rsidRPr="2A5C8022">
        <w:rPr>
          <w:rFonts w:ascii="Times New Roman" w:hAnsi="Times New Roman" w:cs="Times New Roman"/>
          <w:i/>
          <w:iCs/>
          <w:sz w:val="24"/>
          <w:szCs w:val="24"/>
        </w:rPr>
        <w:t>Demo</w:t>
      </w:r>
      <w:r w:rsidRPr="2A5C8022">
        <w:rPr>
          <w:rFonts w:ascii="Times New Roman" w:hAnsi="Times New Roman" w:cs="Times New Roman"/>
          <w:sz w:val="24"/>
          <w:szCs w:val="24"/>
        </w:rPr>
        <w:t xml:space="preserve"> oferece uma versão de demonstração bastante parecida com a do </w:t>
      </w:r>
      <w:r w:rsidRPr="2A5C8022">
        <w:rPr>
          <w:rFonts w:ascii="Times New Roman" w:hAnsi="Times New Roman" w:cs="Times New Roman"/>
          <w:i/>
          <w:iCs/>
          <w:sz w:val="24"/>
          <w:szCs w:val="24"/>
        </w:rPr>
        <w:t>Trial</w:t>
      </w:r>
      <w:r w:rsidRPr="2A5C8022">
        <w:rPr>
          <w:rFonts w:ascii="Times New Roman" w:hAnsi="Times New Roman" w:cs="Times New Roman"/>
          <w:sz w:val="24"/>
          <w:szCs w:val="24"/>
        </w:rPr>
        <w:t>, permitindo o uso do software por um tempo determinado ou com apenas algumas funções disponíveis.</w:t>
      </w:r>
      <w:r w:rsidR="3A7E3118" w:rsidRPr="2A5C8022">
        <w:rPr>
          <w:rFonts w:ascii="Times New Roman" w:hAnsi="Times New Roman" w:cs="Times New Roman"/>
          <w:sz w:val="24"/>
          <w:szCs w:val="24"/>
        </w:rPr>
        <w:t xml:space="preserve"> </w:t>
      </w:r>
      <w:r w:rsidR="3A7E3118" w:rsidRPr="2A5C8022">
        <w:rPr>
          <w:rFonts w:ascii="Times New Roman" w:eastAsia="Times New Roman" w:hAnsi="Times New Roman" w:cs="Times New Roman"/>
          <w:color w:val="000000" w:themeColor="text1"/>
          <w:sz w:val="24"/>
          <w:szCs w:val="24"/>
        </w:rPr>
        <w:t>(CARVALHO, 2017)</w:t>
      </w:r>
    </w:p>
    <w:p w14:paraId="49931ACB" w14:textId="7F2E6D1A" w:rsidR="00C158A6" w:rsidRPr="00A0360F" w:rsidRDefault="00C158A6" w:rsidP="00C158A6">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sz w:val="24"/>
          <w:szCs w:val="24"/>
        </w:rPr>
        <w:t xml:space="preserve">Essa programação do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é realizada pelo programador de computadores, nome dado ao profissional de informática que domina, além da l</w:t>
      </w:r>
      <w:r w:rsidR="2C675CB0" w:rsidRPr="00A0360F">
        <w:rPr>
          <w:rFonts w:ascii="Times New Roman" w:hAnsi="Times New Roman" w:cs="Times New Roman"/>
          <w:sz w:val="24"/>
          <w:szCs w:val="24"/>
        </w:rPr>
        <w:t>ó</w:t>
      </w:r>
      <w:r w:rsidRPr="00A0360F">
        <w:rPr>
          <w:rFonts w:ascii="Times New Roman" w:hAnsi="Times New Roman" w:cs="Times New Roman"/>
          <w:sz w:val="24"/>
          <w:szCs w:val="24"/>
        </w:rPr>
        <w:t xml:space="preserve">gica de programação e algoritmos, uma linguagem de programação, um tipo de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projetado para ser compreensível e programável por humanos e compilado e traduzido para a linguagem que o computador compreende, ou seja, a linguagem de máquina.</w:t>
      </w:r>
    </w:p>
    <w:p w14:paraId="2B77A7B4" w14:textId="77777777" w:rsidR="00C158A6" w:rsidRPr="00A0360F" w:rsidRDefault="00C158A6" w:rsidP="00C158A6">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sz w:val="24"/>
          <w:szCs w:val="24"/>
        </w:rPr>
        <w:t xml:space="preserve">Existem várias linguagens de programação. Algumas são mais adequadas para um tipo de programa, como os executáveis no </w:t>
      </w:r>
      <w:r w:rsidRPr="00A0360F">
        <w:rPr>
          <w:rFonts w:ascii="Times New Roman" w:hAnsi="Times New Roman" w:cs="Times New Roman"/>
          <w:i/>
          <w:iCs/>
          <w:sz w:val="24"/>
          <w:szCs w:val="24"/>
        </w:rPr>
        <w:t>desktop</w:t>
      </w:r>
      <w:r w:rsidRPr="00A0360F">
        <w:rPr>
          <w:rFonts w:ascii="Times New Roman" w:hAnsi="Times New Roman" w:cs="Times New Roman"/>
          <w:sz w:val="24"/>
          <w:szCs w:val="24"/>
        </w:rPr>
        <w:t>, e outras para sistemas como a Internet. Dentre elas, as mais conhecidas são as linguagens:</w:t>
      </w:r>
    </w:p>
    <w:p w14:paraId="6DF7BED3" w14:textId="2028F69F"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C</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5460968B" w14:textId="2A0C8704"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lastRenderedPageBreak/>
        <w:t>Java</w:t>
      </w:r>
      <w:r w:rsidR="00E34749" w:rsidRPr="00A0360F">
        <w:rPr>
          <w:rFonts w:ascii="Times New Roman" w:hAnsi="Times New Roman" w:cs="Times New Roman"/>
          <w:sz w:val="24"/>
          <w:szCs w:val="24"/>
        </w:rPr>
        <w:t>;</w:t>
      </w:r>
    </w:p>
    <w:p w14:paraId="187C2FEF" w14:textId="2B5BEFD6"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PHP</w:t>
      </w:r>
      <w:r w:rsidR="00E34749" w:rsidRPr="00A0360F">
        <w:rPr>
          <w:rFonts w:ascii="Times New Roman" w:hAnsi="Times New Roman" w:cs="Times New Roman"/>
          <w:sz w:val="24"/>
          <w:szCs w:val="24"/>
        </w:rPr>
        <w:t>;</w:t>
      </w:r>
    </w:p>
    <w:p w14:paraId="6F47AAB4" w14:textId="3DA46651"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C++</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2B6CB527" w14:textId="66F5FE4D"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JavaScript</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046E5317" w14:textId="0629B7C1"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Python</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17765C7E" w14:textId="097B0A2F"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Pascal</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32C71E06" w14:textId="504260D9"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Delphi</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1BD79443" w14:textId="1D8A5261" w:rsidR="00C158A6" w:rsidRPr="00A0360F" w:rsidRDefault="00C158A6" w:rsidP="006632BB">
      <w:pPr>
        <w:pStyle w:val="PargrafodaLista"/>
        <w:numPr>
          <w:ilvl w:val="0"/>
          <w:numId w:val="18"/>
        </w:numPr>
        <w:jc w:val="both"/>
        <w:rPr>
          <w:rFonts w:ascii="Times New Roman" w:hAnsi="Times New Roman" w:cs="Times New Roman"/>
          <w:sz w:val="24"/>
          <w:szCs w:val="24"/>
        </w:rPr>
      </w:pPr>
      <w:r w:rsidRPr="00A0360F">
        <w:rPr>
          <w:rFonts w:ascii="Times New Roman" w:hAnsi="Times New Roman" w:cs="Times New Roman"/>
          <w:sz w:val="24"/>
          <w:szCs w:val="24"/>
        </w:rPr>
        <w:t>Visual Basic</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2DD70B94" w14:textId="5E871C24" w:rsidR="00E34749" w:rsidRPr="00A0360F" w:rsidRDefault="00C158A6" w:rsidP="006632BB">
      <w:pPr>
        <w:pStyle w:val="PargrafodaLista"/>
        <w:numPr>
          <w:ilvl w:val="0"/>
          <w:numId w:val="18"/>
        </w:numPr>
        <w:jc w:val="both"/>
        <w:rPr>
          <w:rFonts w:ascii="Arial" w:hAnsi="Arial" w:cs="Arial"/>
          <w:sz w:val="24"/>
          <w:szCs w:val="24"/>
        </w:rPr>
      </w:pPr>
      <w:r w:rsidRPr="00A0360F">
        <w:rPr>
          <w:rFonts w:ascii="Times New Roman" w:hAnsi="Times New Roman" w:cs="Times New Roman"/>
          <w:sz w:val="24"/>
          <w:szCs w:val="24"/>
        </w:rPr>
        <w:t>C#</w:t>
      </w:r>
      <w:r w:rsidR="00E34749" w:rsidRPr="00A0360F">
        <w:rPr>
          <w:rFonts w:ascii="Times New Roman" w:hAnsi="Times New Roman" w:cs="Times New Roman"/>
          <w:sz w:val="24"/>
          <w:szCs w:val="24"/>
        </w:rPr>
        <w:t>;</w:t>
      </w:r>
      <w:r w:rsidRPr="00A0360F">
        <w:rPr>
          <w:rFonts w:ascii="Times New Roman" w:hAnsi="Times New Roman" w:cs="Times New Roman"/>
          <w:sz w:val="24"/>
          <w:szCs w:val="24"/>
        </w:rPr>
        <w:t xml:space="preserve"> </w:t>
      </w:r>
    </w:p>
    <w:p w14:paraId="385F9E24" w14:textId="2F57D45C" w:rsidR="00C158A6" w:rsidRPr="00A0360F" w:rsidRDefault="00C158A6" w:rsidP="006632BB">
      <w:pPr>
        <w:pStyle w:val="PargrafodaLista"/>
        <w:numPr>
          <w:ilvl w:val="0"/>
          <w:numId w:val="18"/>
        </w:numPr>
        <w:jc w:val="both"/>
        <w:rPr>
          <w:rFonts w:ascii="Arial" w:hAnsi="Arial" w:cs="Arial"/>
          <w:sz w:val="24"/>
          <w:szCs w:val="24"/>
        </w:rPr>
      </w:pPr>
      <w:r w:rsidRPr="00A0360F">
        <w:rPr>
          <w:rFonts w:ascii="Times New Roman" w:hAnsi="Times New Roman" w:cs="Times New Roman"/>
          <w:sz w:val="24"/>
          <w:szCs w:val="24"/>
        </w:rPr>
        <w:t xml:space="preserve"> Assembly</w:t>
      </w:r>
      <w:r w:rsidR="00E34749" w:rsidRPr="00A0360F">
        <w:rPr>
          <w:rFonts w:ascii="Times New Roman" w:hAnsi="Times New Roman" w:cs="Times New Roman"/>
          <w:sz w:val="24"/>
          <w:szCs w:val="24"/>
        </w:rPr>
        <w:t>.</w:t>
      </w:r>
    </w:p>
    <w:p w14:paraId="47428FB6" w14:textId="74A65252" w:rsidR="00C158A6" w:rsidRPr="00A0360F" w:rsidRDefault="00C158A6" w:rsidP="00C158A6">
      <w:pPr>
        <w:spacing w:after="0" w:line="360" w:lineRule="auto"/>
        <w:ind w:firstLine="567"/>
        <w:jc w:val="both"/>
        <w:rPr>
          <w:rFonts w:ascii="Times New Roman" w:hAnsi="Times New Roman" w:cs="Times New Roman"/>
          <w:sz w:val="24"/>
          <w:szCs w:val="24"/>
        </w:rPr>
      </w:pPr>
      <w:r w:rsidRPr="00A0360F">
        <w:rPr>
          <w:rFonts w:ascii="Times New Roman" w:hAnsi="Times New Roman" w:cs="Times New Roman"/>
          <w:sz w:val="24"/>
          <w:szCs w:val="24"/>
        </w:rPr>
        <w:t xml:space="preserve">Enquanto Java, PHP e Python são linguagens destinadas ao desenvolvimento de aplicativos para rodarem na </w:t>
      </w:r>
      <w:r w:rsidRPr="00A0360F">
        <w:rPr>
          <w:rFonts w:ascii="Times New Roman" w:hAnsi="Times New Roman" w:cs="Times New Roman"/>
          <w:i/>
          <w:iCs/>
          <w:sz w:val="24"/>
          <w:szCs w:val="24"/>
        </w:rPr>
        <w:t>Web</w:t>
      </w:r>
      <w:r w:rsidRPr="00A0360F">
        <w:rPr>
          <w:rFonts w:ascii="Times New Roman" w:hAnsi="Times New Roman" w:cs="Times New Roman"/>
          <w:sz w:val="24"/>
          <w:szCs w:val="24"/>
        </w:rPr>
        <w:t xml:space="preserve">, outras como C, C++ e Delphi são próprias para o desenvolvimento de aplicativos para o PC. Esses aplicativos raramente são desenvolvidos em uma linguagem como Assembly, por exemplo, que é muito próxima da linguagem de máquina e ́ utilizada frequentemente em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embarcado ou </w:t>
      </w:r>
      <w:r w:rsidRPr="00A0360F">
        <w:rPr>
          <w:rFonts w:ascii="Times New Roman" w:hAnsi="Times New Roman" w:cs="Times New Roman"/>
          <w:i/>
          <w:iCs/>
          <w:sz w:val="24"/>
          <w:szCs w:val="24"/>
        </w:rPr>
        <w:t>software</w:t>
      </w:r>
      <w:r w:rsidRPr="00A0360F">
        <w:rPr>
          <w:rFonts w:ascii="Times New Roman" w:hAnsi="Times New Roman" w:cs="Times New Roman"/>
          <w:sz w:val="24"/>
          <w:szCs w:val="24"/>
        </w:rPr>
        <w:t xml:space="preserve"> embutido para aumentar a velocidade de execução ou diminuir o espaço necessário de armazenamento.</w:t>
      </w:r>
    </w:p>
    <w:p w14:paraId="7F24F5DD" w14:textId="7721EB54" w:rsidR="1E72BD87" w:rsidRDefault="1E72BD87" w:rsidP="2A5C8022">
      <w:pPr>
        <w:spacing w:after="0" w:line="360" w:lineRule="auto"/>
        <w:ind w:firstLine="567"/>
        <w:jc w:val="both"/>
        <w:rPr>
          <w:rFonts w:ascii="Times New Roman" w:eastAsia="Times New Roman" w:hAnsi="Times New Roman" w:cs="Times New Roman"/>
          <w:color w:val="000000" w:themeColor="text1"/>
          <w:sz w:val="24"/>
          <w:szCs w:val="24"/>
        </w:rPr>
      </w:pPr>
      <w:r w:rsidRPr="2A5C8022">
        <w:rPr>
          <w:rFonts w:ascii="Times New Roman" w:hAnsi="Times New Roman" w:cs="Times New Roman"/>
          <w:sz w:val="24"/>
          <w:szCs w:val="24"/>
        </w:rPr>
        <w:t xml:space="preserve">A linguagem de máquina, traduzida pela linguagem de programação, contém instruções para o </w:t>
      </w:r>
      <w:r w:rsidRPr="2A5C8022">
        <w:rPr>
          <w:rFonts w:ascii="Times New Roman" w:hAnsi="Times New Roman" w:cs="Times New Roman"/>
          <w:i/>
          <w:iCs/>
          <w:sz w:val="24"/>
          <w:szCs w:val="24"/>
        </w:rPr>
        <w:t>hardware</w:t>
      </w:r>
      <w:r w:rsidRPr="2A5C8022">
        <w:rPr>
          <w:rFonts w:ascii="Times New Roman" w:hAnsi="Times New Roman" w:cs="Times New Roman"/>
          <w:sz w:val="24"/>
          <w:szCs w:val="24"/>
        </w:rPr>
        <w:t xml:space="preserve"> na forma de números, que é tipicamente a unidade e a linguagem que o computador conhece no seu nível mais baixo. É, portanto, fundamental ao programador conhecer como o computador reconhece e trabalha com dados.</w:t>
      </w:r>
      <w:r w:rsidR="18B67790" w:rsidRPr="2A5C8022">
        <w:rPr>
          <w:rFonts w:ascii="Times New Roman" w:hAnsi="Times New Roman" w:cs="Times New Roman"/>
          <w:sz w:val="24"/>
          <w:szCs w:val="24"/>
        </w:rPr>
        <w:t xml:space="preserve"> </w:t>
      </w:r>
      <w:r w:rsidR="18B67790" w:rsidRPr="2A5C8022">
        <w:rPr>
          <w:rFonts w:ascii="Times New Roman" w:eastAsia="Times New Roman" w:hAnsi="Times New Roman" w:cs="Times New Roman"/>
          <w:color w:val="000000" w:themeColor="text1"/>
          <w:sz w:val="24"/>
          <w:szCs w:val="24"/>
        </w:rPr>
        <w:t>(CARVALHO, 2017)</w:t>
      </w:r>
    </w:p>
    <w:p w14:paraId="035BA17A" w14:textId="1A7AC8DC" w:rsidR="00C158A6" w:rsidRDefault="00C158A6" w:rsidP="00C158A6">
      <w:pPr>
        <w:pStyle w:val="Normal0"/>
        <w:tabs>
          <w:tab w:val="right" w:pos="2265"/>
        </w:tabs>
        <w:spacing w:line="360" w:lineRule="auto"/>
        <w:ind w:left="567"/>
        <w:jc w:val="both"/>
        <w:rPr>
          <w:b/>
          <w:bCs/>
        </w:rPr>
      </w:pPr>
    </w:p>
    <w:p w14:paraId="6BAE1002" w14:textId="76370C51" w:rsidR="001037E8" w:rsidRDefault="001037E8" w:rsidP="001037E8">
      <w:pPr>
        <w:pStyle w:val="Normal0"/>
        <w:tabs>
          <w:tab w:val="right" w:pos="2265"/>
        </w:tabs>
        <w:spacing w:line="360" w:lineRule="auto"/>
        <w:ind w:left="567"/>
        <w:jc w:val="both"/>
        <w:rPr>
          <w:b/>
          <w:bCs/>
        </w:rPr>
      </w:pPr>
      <w:r>
        <w:rPr>
          <w:b/>
          <w:bCs/>
        </w:rPr>
        <w:t>2.3.4.</w:t>
      </w:r>
      <w:r w:rsidR="00EF28E0">
        <w:rPr>
          <w:b/>
          <w:bCs/>
        </w:rPr>
        <w:t>3</w:t>
      </w:r>
      <w:r>
        <w:rPr>
          <w:b/>
          <w:bCs/>
        </w:rPr>
        <w:t xml:space="preserve"> O Processo de desenvolvimento de software</w:t>
      </w:r>
    </w:p>
    <w:p w14:paraId="6C4DFE8F" w14:textId="072BA32F" w:rsidR="001037E8" w:rsidRDefault="001037E8" w:rsidP="001037E8">
      <w:pPr>
        <w:pStyle w:val="Normal0"/>
        <w:tabs>
          <w:tab w:val="right" w:pos="2265"/>
        </w:tabs>
        <w:spacing w:line="360" w:lineRule="auto"/>
        <w:ind w:left="567"/>
        <w:jc w:val="both"/>
        <w:rPr>
          <w:b/>
          <w:bCs/>
        </w:rPr>
      </w:pPr>
    </w:p>
    <w:p w14:paraId="3881FEC4"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Um processo de desenvolvimento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pode ser visto como um conjunto de atividades organizadas, usadas para definir, desenvolver, testar e manter um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w:t>
      </w:r>
    </w:p>
    <w:p w14:paraId="6E1771DA" w14:textId="6C296A70"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Existem diversos </w:t>
      </w:r>
      <w:r w:rsidRPr="64D089F4">
        <w:rPr>
          <w:rFonts w:ascii="Times New Roman" w:hAnsi="Times New Roman" w:cs="Times New Roman"/>
        </w:rPr>
        <w:t xml:space="preserve">processos de desenvolvimento de </w:t>
      </w:r>
      <w:r w:rsidRPr="009071FD">
        <w:rPr>
          <w:rFonts w:ascii="Times New Roman" w:hAnsi="Times New Roman" w:cs="Times New Roman"/>
          <w:i/>
          <w:iCs/>
        </w:rPr>
        <w:t>software</w:t>
      </w:r>
      <w:r w:rsidRPr="64D089F4">
        <w:rPr>
          <w:rFonts w:ascii="Times New Roman" w:hAnsi="Times New Roman" w:cs="Times New Roman"/>
          <w:sz w:val="24"/>
          <w:szCs w:val="24"/>
        </w:rPr>
        <w:t xml:space="preserve">, no entanto há algumas atividades básicas comuns à grande parte dos processos existentes, como: </w:t>
      </w:r>
      <w:r w:rsidR="6C221F8C" w:rsidRPr="64D089F4">
        <w:rPr>
          <w:rFonts w:ascii="Times New Roman" w:hAnsi="Times New Roman" w:cs="Times New Roman"/>
          <w:sz w:val="24"/>
          <w:szCs w:val="24"/>
        </w:rPr>
        <w:t>l</w:t>
      </w:r>
      <w:r w:rsidRPr="64D089F4">
        <w:rPr>
          <w:rFonts w:ascii="Times New Roman" w:hAnsi="Times New Roman" w:cs="Times New Roman"/>
          <w:sz w:val="24"/>
          <w:szCs w:val="24"/>
        </w:rPr>
        <w:t xml:space="preserve">evantamento de requisitos; </w:t>
      </w:r>
      <w:r w:rsidR="29420F66" w:rsidRPr="64D089F4">
        <w:rPr>
          <w:rFonts w:ascii="Times New Roman" w:hAnsi="Times New Roman" w:cs="Times New Roman"/>
          <w:sz w:val="24"/>
          <w:szCs w:val="24"/>
        </w:rPr>
        <w:t>a</w:t>
      </w:r>
      <w:r w:rsidRPr="64D089F4">
        <w:rPr>
          <w:rFonts w:ascii="Times New Roman" w:hAnsi="Times New Roman" w:cs="Times New Roman"/>
          <w:sz w:val="24"/>
          <w:szCs w:val="24"/>
        </w:rPr>
        <w:t xml:space="preserve">nálise de </w:t>
      </w:r>
      <w:r w:rsidR="24606E5A" w:rsidRPr="64D089F4">
        <w:rPr>
          <w:rFonts w:ascii="Times New Roman" w:hAnsi="Times New Roman" w:cs="Times New Roman"/>
          <w:sz w:val="24"/>
          <w:szCs w:val="24"/>
        </w:rPr>
        <w:t>r</w:t>
      </w:r>
      <w:r w:rsidRPr="64D089F4">
        <w:rPr>
          <w:rFonts w:ascii="Times New Roman" w:hAnsi="Times New Roman" w:cs="Times New Roman"/>
          <w:sz w:val="24"/>
          <w:szCs w:val="24"/>
        </w:rPr>
        <w:t xml:space="preserve">equisitos; </w:t>
      </w:r>
      <w:r w:rsidR="034BF45F" w:rsidRPr="64D089F4">
        <w:rPr>
          <w:rFonts w:ascii="Times New Roman" w:hAnsi="Times New Roman" w:cs="Times New Roman"/>
          <w:sz w:val="24"/>
          <w:szCs w:val="24"/>
        </w:rPr>
        <w:t>p</w:t>
      </w:r>
      <w:r w:rsidRPr="64D089F4">
        <w:rPr>
          <w:rFonts w:ascii="Times New Roman" w:hAnsi="Times New Roman" w:cs="Times New Roman"/>
          <w:sz w:val="24"/>
          <w:szCs w:val="24"/>
        </w:rPr>
        <w:t xml:space="preserve">rojeto; </w:t>
      </w:r>
      <w:r w:rsidR="18F75230" w:rsidRPr="64D089F4">
        <w:rPr>
          <w:rFonts w:ascii="Times New Roman" w:hAnsi="Times New Roman" w:cs="Times New Roman"/>
          <w:sz w:val="24"/>
          <w:szCs w:val="24"/>
        </w:rPr>
        <w:t>i</w:t>
      </w:r>
      <w:r w:rsidRPr="64D089F4">
        <w:rPr>
          <w:rFonts w:ascii="Times New Roman" w:hAnsi="Times New Roman" w:cs="Times New Roman"/>
          <w:sz w:val="24"/>
          <w:szCs w:val="24"/>
        </w:rPr>
        <w:t xml:space="preserve">mplementação; </w:t>
      </w:r>
      <w:r w:rsidR="7250131C" w:rsidRPr="64D089F4">
        <w:rPr>
          <w:rFonts w:ascii="Times New Roman" w:hAnsi="Times New Roman" w:cs="Times New Roman"/>
          <w:sz w:val="24"/>
          <w:szCs w:val="24"/>
        </w:rPr>
        <w:t>t</w:t>
      </w:r>
      <w:r w:rsidRPr="64D089F4">
        <w:rPr>
          <w:rFonts w:ascii="Times New Roman" w:hAnsi="Times New Roman" w:cs="Times New Roman"/>
          <w:sz w:val="24"/>
          <w:szCs w:val="24"/>
        </w:rPr>
        <w:t xml:space="preserve">estes; </w:t>
      </w:r>
      <w:r w:rsidR="283E6EB6" w:rsidRPr="64D089F4">
        <w:rPr>
          <w:rFonts w:ascii="Times New Roman" w:hAnsi="Times New Roman" w:cs="Times New Roman"/>
          <w:sz w:val="24"/>
          <w:szCs w:val="24"/>
        </w:rPr>
        <w:t>i</w:t>
      </w:r>
      <w:r w:rsidRPr="64D089F4">
        <w:rPr>
          <w:rFonts w:ascii="Times New Roman" w:hAnsi="Times New Roman" w:cs="Times New Roman"/>
          <w:sz w:val="24"/>
          <w:szCs w:val="24"/>
        </w:rPr>
        <w:t>mplantação.</w:t>
      </w:r>
    </w:p>
    <w:p w14:paraId="301FFB3F" w14:textId="77777777" w:rsidR="001037E8" w:rsidRDefault="001037E8" w:rsidP="001037E8">
      <w:pPr>
        <w:pStyle w:val="Normal0"/>
        <w:tabs>
          <w:tab w:val="right" w:pos="2265"/>
        </w:tabs>
        <w:spacing w:line="360" w:lineRule="auto"/>
        <w:ind w:left="567"/>
        <w:jc w:val="both"/>
        <w:rPr>
          <w:b/>
          <w:bCs/>
        </w:rPr>
      </w:pPr>
    </w:p>
    <w:p w14:paraId="112CD682" w14:textId="0BB737A0" w:rsidR="001037E8" w:rsidRDefault="001037E8" w:rsidP="001037E8">
      <w:pPr>
        <w:pStyle w:val="Normal0"/>
        <w:tabs>
          <w:tab w:val="right" w:pos="2265"/>
        </w:tabs>
        <w:spacing w:line="360" w:lineRule="auto"/>
        <w:ind w:left="567"/>
        <w:jc w:val="both"/>
        <w:rPr>
          <w:b/>
          <w:bCs/>
        </w:rPr>
      </w:pPr>
      <w:r w:rsidRPr="327E3156">
        <w:rPr>
          <w:b/>
          <w:bCs/>
        </w:rPr>
        <w:t>2.3.4.</w:t>
      </w:r>
      <w:r w:rsidR="00EF28E0" w:rsidRPr="327E3156">
        <w:rPr>
          <w:b/>
          <w:bCs/>
        </w:rPr>
        <w:t>3</w:t>
      </w:r>
      <w:r w:rsidRPr="327E3156">
        <w:rPr>
          <w:b/>
          <w:bCs/>
        </w:rPr>
        <w:t>.1 Levantamento de Requisitos</w:t>
      </w:r>
    </w:p>
    <w:p w14:paraId="412C61B0" w14:textId="77777777" w:rsidR="001037E8" w:rsidRDefault="001037E8" w:rsidP="001037E8">
      <w:pPr>
        <w:spacing w:after="0" w:line="360" w:lineRule="auto"/>
        <w:ind w:firstLine="567"/>
        <w:jc w:val="both"/>
        <w:rPr>
          <w:rFonts w:ascii="Times New Roman" w:hAnsi="Times New Roman" w:cs="Times New Roman"/>
          <w:sz w:val="24"/>
          <w:szCs w:val="24"/>
        </w:rPr>
      </w:pPr>
    </w:p>
    <w:p w14:paraId="225714FC" w14:textId="35E58502"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Esta atividade tem como objetivo, compreender o problema, dando aos desenvolvedores e usuários, a mesma visão do que deve ser construído para resolução do problema. Desenvolvedores e clientes, em conjunto, buscam levantar e priorizar as necessidades dos futuros usuários do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(necessidades essas denominadas como requisitos).</w:t>
      </w:r>
    </w:p>
    <w:p w14:paraId="01CCDA32" w14:textId="764320E6"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lastRenderedPageBreak/>
        <w:t xml:space="preserve">O </w:t>
      </w:r>
      <w:r w:rsidR="6305538B" w:rsidRPr="64D089F4">
        <w:rPr>
          <w:rFonts w:ascii="Times New Roman" w:hAnsi="Times New Roman" w:cs="Times New Roman"/>
          <w:sz w:val="24"/>
          <w:szCs w:val="24"/>
        </w:rPr>
        <w:t>l</w:t>
      </w:r>
      <w:r w:rsidRPr="64D089F4">
        <w:rPr>
          <w:rFonts w:ascii="Times New Roman" w:hAnsi="Times New Roman" w:cs="Times New Roman"/>
          <w:sz w:val="24"/>
          <w:szCs w:val="24"/>
        </w:rPr>
        <w:t xml:space="preserve">evantamento de </w:t>
      </w:r>
      <w:r w:rsidR="0179AD1A" w:rsidRPr="64D089F4">
        <w:rPr>
          <w:rFonts w:ascii="Times New Roman" w:hAnsi="Times New Roman" w:cs="Times New Roman"/>
          <w:sz w:val="24"/>
          <w:szCs w:val="24"/>
        </w:rPr>
        <w:t>r</w:t>
      </w:r>
      <w:r w:rsidRPr="64D089F4">
        <w:rPr>
          <w:rFonts w:ascii="Times New Roman" w:hAnsi="Times New Roman" w:cs="Times New Roman"/>
          <w:sz w:val="24"/>
          <w:szCs w:val="24"/>
        </w:rPr>
        <w:t>equisitos é a etapa mais importante, no que diz respeito ao retorno de investimentos no projeto. Vários projetos são abandonados pelo baixo levantamento de requisitos, ou seja, membros da equipe não disponibilizaram tempo suficiente para essa fase do projeto, em compreender as necessidades dos clientes em relação ao sistema a ser desenvolvido.</w:t>
      </w:r>
    </w:p>
    <w:p w14:paraId="73785DA9" w14:textId="2ADB710E"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E como um sistema de informações geralmente é utilizado para automatizar processos de negócio em uma organização, esses processos da organização devem ser bem compreendidos para que o restante das atividades do processo de desenvolvimento flua de acordo com as reais necessidades do cliente.</w:t>
      </w:r>
    </w:p>
    <w:p w14:paraId="5AD86364" w14:textId="77777777" w:rsidR="001037E8" w:rsidRDefault="001037E8" w:rsidP="00C158A6">
      <w:pPr>
        <w:pStyle w:val="Normal0"/>
        <w:tabs>
          <w:tab w:val="right" w:pos="2265"/>
        </w:tabs>
        <w:spacing w:line="360" w:lineRule="auto"/>
        <w:ind w:left="567"/>
        <w:jc w:val="both"/>
        <w:rPr>
          <w:b/>
          <w:bCs/>
        </w:rPr>
      </w:pPr>
    </w:p>
    <w:p w14:paraId="1525ED33" w14:textId="7E09DD22" w:rsidR="001037E8" w:rsidRDefault="00453013" w:rsidP="001037E8">
      <w:pPr>
        <w:pStyle w:val="Normal0"/>
        <w:tabs>
          <w:tab w:val="right" w:pos="2265"/>
        </w:tabs>
        <w:spacing w:line="360" w:lineRule="auto"/>
        <w:ind w:left="567"/>
        <w:jc w:val="both"/>
        <w:rPr>
          <w:b/>
          <w:bCs/>
        </w:rPr>
      </w:pPr>
      <w:r>
        <w:rPr>
          <w:b/>
          <w:bCs/>
        </w:rPr>
        <w:t>2.3.4.3.2 Análise</w:t>
      </w:r>
      <w:r w:rsidR="001037E8" w:rsidRPr="001037E8">
        <w:rPr>
          <w:b/>
          <w:bCs/>
        </w:rPr>
        <w:t xml:space="preserve"> de Requisitos</w:t>
      </w:r>
    </w:p>
    <w:p w14:paraId="1B14B23A" w14:textId="5EAC6D1C" w:rsidR="00C158A6" w:rsidRDefault="00C158A6" w:rsidP="00C158A6">
      <w:pPr>
        <w:pStyle w:val="Normal0"/>
        <w:tabs>
          <w:tab w:val="right" w:pos="2265"/>
        </w:tabs>
        <w:spacing w:line="360" w:lineRule="auto"/>
        <w:ind w:left="567"/>
        <w:jc w:val="both"/>
        <w:rPr>
          <w:b/>
          <w:bCs/>
        </w:rPr>
      </w:pPr>
    </w:p>
    <w:p w14:paraId="3D28DCA2"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Esta etapa, também chamada de especificação de requisitos, é onde os desenvolvedores fazem um estudo detalhado dos dados levantados na atividade anterior. De onde são construídos modelos a fim de representar o sistema de </w:t>
      </w:r>
      <w:r w:rsidRPr="009071FD">
        <w:rPr>
          <w:rFonts w:ascii="Times New Roman" w:hAnsi="Times New Roman" w:cs="Times New Roman"/>
          <w:i/>
          <w:iCs/>
          <w:sz w:val="24"/>
          <w:szCs w:val="24"/>
        </w:rPr>
        <w:t xml:space="preserve">software </w:t>
      </w:r>
      <w:r w:rsidRPr="64D089F4">
        <w:rPr>
          <w:rFonts w:ascii="Times New Roman" w:hAnsi="Times New Roman" w:cs="Times New Roman"/>
          <w:sz w:val="24"/>
          <w:szCs w:val="24"/>
        </w:rPr>
        <w:t>a ser desenvolvido.</w:t>
      </w:r>
    </w:p>
    <w:p w14:paraId="63A50486"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O interesse nessa atividade é criar uma estratégia de solução, sem se preocupar como essa estratégia será realizada, ou seja, utilizar as necessidades dos clientes, depois de compreendido o problema, para resolução do problema solicitado. Assim é necessário definir o que o sistema deve fazer, antes de definir como o sistema irá fazer.</w:t>
      </w:r>
    </w:p>
    <w:p w14:paraId="4CAB6212"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O que acontece com frequência, é quando as equipes de desenvolvimento partem para a solução do problema do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sem antes ter definido completamente o problema em questão. Nesta fase deve-se então realizar a validação e verificação dos modelos construídos, antes de partir para solução do problema.</w:t>
      </w:r>
    </w:p>
    <w:p w14:paraId="65DE1AC3" w14:textId="459C9CC4" w:rsidR="001037E8" w:rsidRPr="001037E8" w:rsidRDefault="001037E8" w:rsidP="006632BB">
      <w:pPr>
        <w:pStyle w:val="Normal0"/>
        <w:numPr>
          <w:ilvl w:val="0"/>
          <w:numId w:val="18"/>
        </w:numPr>
        <w:tabs>
          <w:tab w:val="right" w:pos="2265"/>
        </w:tabs>
        <w:spacing w:line="360" w:lineRule="auto"/>
        <w:jc w:val="both"/>
      </w:pPr>
      <w:r>
        <w:t>Validação: tem por objetivo, assegurar que o sistema de software está atendendo às reais necessidades do cliente;</w:t>
      </w:r>
    </w:p>
    <w:p w14:paraId="17E2B2A7" w14:textId="2436DC5A" w:rsidR="001037E8" w:rsidRPr="001037E8" w:rsidRDefault="001037E8" w:rsidP="006632BB">
      <w:pPr>
        <w:pStyle w:val="Normal0"/>
        <w:numPr>
          <w:ilvl w:val="0"/>
          <w:numId w:val="18"/>
        </w:numPr>
        <w:tabs>
          <w:tab w:val="right" w:pos="2265"/>
        </w:tabs>
        <w:spacing w:line="360" w:lineRule="auto"/>
        <w:jc w:val="both"/>
      </w:pPr>
      <w:r>
        <w:t>Verificação: verifica se os modelos construídos na análise estão em conformidade com os requisitos do cliente.</w:t>
      </w:r>
    </w:p>
    <w:p w14:paraId="7CE79B54" w14:textId="77777777" w:rsidR="001037E8" w:rsidRDefault="001037E8" w:rsidP="00C158A6">
      <w:pPr>
        <w:pStyle w:val="Normal0"/>
        <w:tabs>
          <w:tab w:val="right" w:pos="2265"/>
        </w:tabs>
        <w:spacing w:line="360" w:lineRule="auto"/>
        <w:ind w:left="567"/>
        <w:jc w:val="both"/>
        <w:rPr>
          <w:b/>
          <w:bCs/>
        </w:rPr>
      </w:pPr>
    </w:p>
    <w:p w14:paraId="1668A959" w14:textId="1A3AC261" w:rsidR="00C158A6" w:rsidRPr="001037E8" w:rsidRDefault="00453013" w:rsidP="00284B9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2.3.4.</w:t>
      </w:r>
      <w:r>
        <w:rPr>
          <w:rFonts w:ascii="Times New Roman" w:hAnsi="Times New Roman" w:cs="Times New Roman"/>
          <w:b/>
          <w:bCs/>
          <w:sz w:val="24"/>
          <w:szCs w:val="24"/>
        </w:rPr>
        <w:t>3</w:t>
      </w:r>
      <w:r w:rsidRPr="001037E8">
        <w:rPr>
          <w:rFonts w:ascii="Times New Roman" w:hAnsi="Times New Roman" w:cs="Times New Roman"/>
          <w:b/>
          <w:bCs/>
          <w:sz w:val="24"/>
          <w:szCs w:val="24"/>
        </w:rPr>
        <w:t>.3 Projeto</w:t>
      </w:r>
    </w:p>
    <w:p w14:paraId="15BA81D8" w14:textId="5E85C30A" w:rsidR="001037E8" w:rsidRDefault="001037E8" w:rsidP="001037E8">
      <w:pPr>
        <w:spacing w:after="0" w:line="360" w:lineRule="auto"/>
        <w:jc w:val="both"/>
        <w:rPr>
          <w:rFonts w:ascii="Times New Roman" w:hAnsi="Times New Roman" w:cs="Times New Roman"/>
          <w:sz w:val="24"/>
          <w:szCs w:val="24"/>
        </w:rPr>
      </w:pPr>
    </w:p>
    <w:p w14:paraId="42A83D9B"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Nesta fase é que deve ser considerado, como o sistema funcionará internamente, para que os requisitos do cliente possam ser atendidos. Alguns aspectos devem ser considerados nessa fase de projeto do sistema, como: arquitetura do sistema, </w:t>
      </w:r>
      <w:hyperlink r:id="rId28" w:tgtFrame="_blank" w:tooltip="Guias de Linguagens de Programação" w:history="1">
        <w:r w:rsidRPr="001037E8">
          <w:rPr>
            <w:rFonts w:ascii="Times New Roman" w:hAnsi="Times New Roman" w:cs="Times New Roman"/>
            <w:sz w:val="24"/>
            <w:szCs w:val="24"/>
          </w:rPr>
          <w:t>linguagem de programação</w:t>
        </w:r>
      </w:hyperlink>
      <w:r w:rsidRPr="001037E8">
        <w:rPr>
          <w:rFonts w:ascii="Times New Roman" w:hAnsi="Times New Roman" w:cs="Times New Roman"/>
          <w:sz w:val="24"/>
          <w:szCs w:val="24"/>
        </w:rPr>
        <w:t xml:space="preserve"> utilizada, </w:t>
      </w:r>
      <w:r w:rsidRPr="001037E8">
        <w:rPr>
          <w:rFonts w:ascii="Times New Roman" w:hAnsi="Times New Roman" w:cs="Times New Roman"/>
          <w:sz w:val="24"/>
          <w:szCs w:val="24"/>
        </w:rPr>
        <w:lastRenderedPageBreak/>
        <w:t>Sistema Gerenciador de Banco de Dados (SGBD) utilizado, padrão de interface gráfica, entre outros.</w:t>
      </w:r>
    </w:p>
    <w:p w14:paraId="4B504577"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No projeto é gerada uma descrição computacional, mencionando o que o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deve fazer, e deve ser coerente com a descrição realizada na fase de análise de requisitos.</w:t>
      </w:r>
    </w:p>
    <w:p w14:paraId="6185CC82"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O projeto possui duas atividades básicas: projeto da arquitetura (ou projeto de alto nível), e projeto detalhado (ou projeto de baixo nível).</w:t>
      </w:r>
    </w:p>
    <w:p w14:paraId="65036EBE"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Em um processo de desenvolvimento </w:t>
      </w:r>
      <w:hyperlink r:id="rId29" w:tgtFrame="_blank" w:tooltip="Os 4 pilares da Programação Orientada a Objetos" w:history="1">
        <w:r w:rsidRPr="001037E8">
          <w:rPr>
            <w:rFonts w:ascii="Times New Roman" w:hAnsi="Times New Roman" w:cs="Times New Roman"/>
            <w:sz w:val="24"/>
            <w:szCs w:val="24"/>
          </w:rPr>
          <w:t>orientado a objetos</w:t>
        </w:r>
      </w:hyperlink>
      <w:r w:rsidRPr="001037E8">
        <w:rPr>
          <w:rFonts w:ascii="Times New Roman" w:hAnsi="Times New Roman" w:cs="Times New Roman"/>
          <w:sz w:val="24"/>
          <w:szCs w:val="24"/>
        </w:rPr>
        <w:t>, o projeto da arquitetura normalmente é realizado por um arquiteto de software. O </w:t>
      </w:r>
      <w:hyperlink r:id="rId30" w:tgtFrame="_blank" w:tooltip="Arquitetura de Software: Desenvolvimento orientado para arquitetura" w:history="1">
        <w:r w:rsidRPr="001037E8">
          <w:rPr>
            <w:rFonts w:ascii="Times New Roman" w:hAnsi="Times New Roman" w:cs="Times New Roman"/>
            <w:sz w:val="24"/>
            <w:szCs w:val="24"/>
          </w:rPr>
          <w:t>projeto da arquitetura</w:t>
        </w:r>
      </w:hyperlink>
      <w:r w:rsidRPr="001037E8">
        <w:rPr>
          <w:rFonts w:ascii="Times New Roman" w:hAnsi="Times New Roman" w:cs="Times New Roman"/>
          <w:sz w:val="24"/>
          <w:szCs w:val="24"/>
        </w:rPr>
        <w:t> visa distribuir as classes de objetos relacionados do sistema em subsistemas e seus componentes, distribuindo também esses componentes pelos recursos de hardware disponíveis.</w:t>
      </w:r>
    </w:p>
    <w:p w14:paraId="4C98448D" w14:textId="5B3FCB3E" w:rsidR="001037E8" w:rsidRDefault="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Já no projeto detalhado, são modeladas as relações de cada módulo com o objetivo de realizar as funcionalidades do módulo. Além de desenvolver o projeto de interface com o usuário e o projeto de banco de dados.</w:t>
      </w:r>
    </w:p>
    <w:p w14:paraId="6E548631" w14:textId="3BACF54B" w:rsidR="001037E8" w:rsidRDefault="001037E8" w:rsidP="009071FD">
      <w:pPr>
        <w:spacing w:after="0" w:line="360" w:lineRule="auto"/>
        <w:jc w:val="both"/>
        <w:rPr>
          <w:rFonts w:ascii="Times New Roman" w:hAnsi="Times New Roman" w:cs="Times New Roman"/>
          <w:sz w:val="24"/>
          <w:szCs w:val="24"/>
        </w:rPr>
      </w:pPr>
    </w:p>
    <w:p w14:paraId="4BE0592A" w14:textId="34629E5B" w:rsidR="001037E8" w:rsidRPr="001037E8" w:rsidRDefault="00453013" w:rsidP="001037E8">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2.3.4.</w:t>
      </w:r>
      <w:r>
        <w:rPr>
          <w:rFonts w:ascii="Times New Roman" w:hAnsi="Times New Roman" w:cs="Times New Roman"/>
          <w:b/>
          <w:bCs/>
          <w:sz w:val="24"/>
          <w:szCs w:val="24"/>
        </w:rPr>
        <w:t>3</w:t>
      </w:r>
      <w:r w:rsidRPr="001037E8">
        <w:rPr>
          <w:rFonts w:ascii="Times New Roman" w:hAnsi="Times New Roman" w:cs="Times New Roman"/>
          <w:b/>
          <w:bCs/>
          <w:sz w:val="24"/>
          <w:szCs w:val="24"/>
        </w:rPr>
        <w:t>.4 Implementação</w:t>
      </w:r>
    </w:p>
    <w:p w14:paraId="0B344420" w14:textId="77777777" w:rsidR="001037E8" w:rsidRDefault="001037E8" w:rsidP="001037E8">
      <w:pPr>
        <w:spacing w:after="0" w:line="360" w:lineRule="auto"/>
        <w:ind w:firstLine="567"/>
        <w:jc w:val="both"/>
        <w:rPr>
          <w:rFonts w:ascii="Times New Roman" w:hAnsi="Times New Roman" w:cs="Times New Roman"/>
          <w:sz w:val="24"/>
          <w:szCs w:val="24"/>
        </w:rPr>
      </w:pPr>
    </w:p>
    <w:p w14:paraId="6C6A9127" w14:textId="51D24880"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Nessa etapa, o sistema é codificado a partir da descrição computacional da fase de projeto em uma outra linguagem, onde se torna possível a compilação e geração do código-executável para o desenvolvimento software.</w:t>
      </w:r>
    </w:p>
    <w:p w14:paraId="4F4F7051" w14:textId="77777777" w:rsidR="001037E8" w:rsidRPr="001037E8" w:rsidRDefault="001037E8" w:rsidP="001037E8">
      <w:pPr>
        <w:spacing w:after="0" w:line="360" w:lineRule="auto"/>
        <w:ind w:firstLine="567"/>
        <w:jc w:val="both"/>
        <w:rPr>
          <w:rFonts w:ascii="Times New Roman" w:hAnsi="Times New Roman" w:cs="Times New Roman"/>
          <w:sz w:val="24"/>
          <w:szCs w:val="24"/>
        </w:rPr>
      </w:pPr>
      <w:r w:rsidRPr="001037E8">
        <w:rPr>
          <w:rFonts w:ascii="Times New Roman" w:hAnsi="Times New Roman" w:cs="Times New Roman"/>
          <w:sz w:val="24"/>
          <w:szCs w:val="24"/>
        </w:rPr>
        <w:t>Em um processo de desenvolvimento orientado a objetos, a implementação se dá, definindo as classes de objetos do sistema em questão, fazendo uso de linguagens de programação como, por exemplo: </w:t>
      </w:r>
      <w:hyperlink r:id="rId31" w:tgtFrame="_blank" w:tooltip=" Guias de estudo da linguagem Delphi" w:history="1">
        <w:r w:rsidRPr="001037E8">
          <w:rPr>
            <w:rFonts w:ascii="Times New Roman" w:hAnsi="Times New Roman" w:cs="Times New Roman"/>
            <w:sz w:val="24"/>
            <w:szCs w:val="24"/>
          </w:rPr>
          <w:t>Delphi (Object Pascal)</w:t>
        </w:r>
      </w:hyperlink>
      <w:r w:rsidRPr="001037E8">
        <w:rPr>
          <w:rFonts w:ascii="Times New Roman" w:hAnsi="Times New Roman" w:cs="Times New Roman"/>
          <w:sz w:val="24"/>
          <w:szCs w:val="24"/>
        </w:rPr>
        <w:t>, </w:t>
      </w:r>
      <w:hyperlink r:id="rId32" w:tgtFrame="_blank" w:tooltip="Guias .NET" w:history="1">
        <w:r w:rsidRPr="001037E8">
          <w:rPr>
            <w:rFonts w:ascii="Times New Roman" w:hAnsi="Times New Roman" w:cs="Times New Roman"/>
            <w:sz w:val="24"/>
            <w:szCs w:val="24"/>
          </w:rPr>
          <w:t>C++</w:t>
        </w:r>
      </w:hyperlink>
      <w:r w:rsidRPr="001037E8">
        <w:rPr>
          <w:rFonts w:ascii="Times New Roman" w:hAnsi="Times New Roman" w:cs="Times New Roman"/>
          <w:sz w:val="24"/>
          <w:szCs w:val="24"/>
        </w:rPr>
        <w:t>, </w:t>
      </w:r>
      <w:hyperlink r:id="rId33" w:tgtFrame="_blank" w:tooltip="Linguagem Java" w:history="1">
        <w:r w:rsidRPr="001037E8">
          <w:rPr>
            <w:rFonts w:ascii="Times New Roman" w:hAnsi="Times New Roman" w:cs="Times New Roman"/>
            <w:sz w:val="24"/>
            <w:szCs w:val="24"/>
          </w:rPr>
          <w:t>Java</w:t>
        </w:r>
      </w:hyperlink>
      <w:r w:rsidRPr="001037E8">
        <w:rPr>
          <w:rFonts w:ascii="Times New Roman" w:hAnsi="Times New Roman" w:cs="Times New Roman"/>
          <w:sz w:val="24"/>
          <w:szCs w:val="24"/>
        </w:rPr>
        <w:t>, etc. Pode-se também utilizar na implementação ferramentas de software e bibliotecas de classes preexistentes para agilizar a atividade, como também o uso de ferramentas CASE, que dinamizam o processo de desenvolvimento, nas várias atividades, onde inclui-se geração de código-fonte, documentação, etc.</w:t>
      </w:r>
    </w:p>
    <w:p w14:paraId="462A4877" w14:textId="77777777" w:rsidR="001037E8" w:rsidRDefault="001037E8" w:rsidP="001037E8">
      <w:pPr>
        <w:spacing w:after="0" w:line="360" w:lineRule="auto"/>
        <w:ind w:firstLine="567"/>
        <w:jc w:val="both"/>
        <w:rPr>
          <w:rFonts w:ascii="Times New Roman" w:hAnsi="Times New Roman" w:cs="Times New Roman"/>
          <w:sz w:val="24"/>
          <w:szCs w:val="24"/>
        </w:rPr>
      </w:pPr>
    </w:p>
    <w:p w14:paraId="41E12038" w14:textId="48779A66" w:rsidR="001037E8" w:rsidRPr="001037E8" w:rsidRDefault="001037E8" w:rsidP="00284B9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2.3.4.</w:t>
      </w:r>
      <w:r w:rsidR="00EF28E0">
        <w:rPr>
          <w:rFonts w:ascii="Times New Roman" w:hAnsi="Times New Roman" w:cs="Times New Roman"/>
          <w:b/>
          <w:bCs/>
          <w:sz w:val="24"/>
          <w:szCs w:val="24"/>
        </w:rPr>
        <w:t>3</w:t>
      </w:r>
      <w:r w:rsidRPr="001037E8">
        <w:rPr>
          <w:rFonts w:ascii="Times New Roman" w:hAnsi="Times New Roman" w:cs="Times New Roman"/>
          <w:b/>
          <w:bCs/>
          <w:sz w:val="24"/>
          <w:szCs w:val="24"/>
        </w:rPr>
        <w:t>.5 Testes</w:t>
      </w:r>
    </w:p>
    <w:p w14:paraId="79A3C002" w14:textId="77777777" w:rsidR="001037E8" w:rsidRDefault="001037E8" w:rsidP="00284B99">
      <w:pPr>
        <w:spacing w:after="0" w:line="360" w:lineRule="auto"/>
        <w:ind w:firstLine="567"/>
        <w:jc w:val="both"/>
        <w:rPr>
          <w:rFonts w:ascii="Times New Roman" w:hAnsi="Times New Roman" w:cs="Times New Roman"/>
          <w:sz w:val="24"/>
          <w:szCs w:val="24"/>
        </w:rPr>
      </w:pPr>
    </w:p>
    <w:p w14:paraId="2AEAC9C7" w14:textId="27063A08" w:rsidR="001037E8" w:rsidRDefault="001037E8" w:rsidP="00284B99">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Diversas atividades de testes são executadas a fim de se validar o produto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testando cada funcionalidade de cada módulo, buscando, levando em consideração a especificação feita na fase de projeto. Onde o principal resultado é o relatório de testes, que contém as informações relevantes sobre erros encontrados no sistema, e seu comportamento em </w:t>
      </w:r>
      <w:r w:rsidRPr="64D089F4">
        <w:rPr>
          <w:rFonts w:ascii="Times New Roman" w:hAnsi="Times New Roman" w:cs="Times New Roman"/>
          <w:sz w:val="24"/>
          <w:szCs w:val="24"/>
        </w:rPr>
        <w:lastRenderedPageBreak/>
        <w:t xml:space="preserve">vários aspectos. Ao final dessa atividade, os diversos módulos do sistema são integrados, resultando no produto de software.  </w:t>
      </w:r>
    </w:p>
    <w:p w14:paraId="2604EF52" w14:textId="77777777" w:rsidR="001037E8" w:rsidRDefault="001037E8" w:rsidP="00284B99">
      <w:pPr>
        <w:spacing w:after="0" w:line="360" w:lineRule="auto"/>
        <w:ind w:firstLine="567"/>
        <w:jc w:val="both"/>
        <w:rPr>
          <w:rFonts w:ascii="Times New Roman" w:hAnsi="Times New Roman" w:cs="Times New Roman"/>
          <w:sz w:val="24"/>
          <w:szCs w:val="24"/>
          <w:highlight w:val="yellow"/>
        </w:rPr>
      </w:pPr>
    </w:p>
    <w:p w14:paraId="30510C68" w14:textId="0F70629F" w:rsidR="001037E8" w:rsidRPr="001037E8" w:rsidRDefault="001037E8" w:rsidP="001037E8">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2.3.4.</w:t>
      </w:r>
      <w:r w:rsidR="00FA5261">
        <w:rPr>
          <w:rFonts w:ascii="Times New Roman" w:hAnsi="Times New Roman" w:cs="Times New Roman"/>
          <w:b/>
          <w:bCs/>
          <w:sz w:val="24"/>
          <w:szCs w:val="24"/>
        </w:rPr>
        <w:t>3</w:t>
      </w:r>
      <w:r w:rsidRPr="001037E8">
        <w:rPr>
          <w:rFonts w:ascii="Times New Roman" w:hAnsi="Times New Roman" w:cs="Times New Roman"/>
          <w:b/>
          <w:bCs/>
          <w:sz w:val="24"/>
          <w:szCs w:val="24"/>
        </w:rPr>
        <w:t>.6 Implantação</w:t>
      </w:r>
    </w:p>
    <w:p w14:paraId="641D4D64" w14:textId="34ED062B" w:rsidR="001037E8" w:rsidRDefault="001037E8" w:rsidP="00284B99">
      <w:pPr>
        <w:spacing w:after="0" w:line="360" w:lineRule="auto"/>
        <w:ind w:firstLine="567"/>
        <w:jc w:val="both"/>
        <w:rPr>
          <w:rFonts w:ascii="Times New Roman" w:hAnsi="Times New Roman" w:cs="Times New Roman"/>
          <w:sz w:val="24"/>
          <w:szCs w:val="24"/>
          <w:highlight w:val="yellow"/>
        </w:rPr>
      </w:pPr>
    </w:p>
    <w:p w14:paraId="0412817B" w14:textId="6C0851E4" w:rsidR="001037E8" w:rsidRDefault="001037E8" w:rsidP="00284B99">
      <w:pPr>
        <w:spacing w:after="0" w:line="360" w:lineRule="auto"/>
        <w:ind w:firstLine="567"/>
        <w:jc w:val="both"/>
        <w:rPr>
          <w:rFonts w:ascii="Times New Roman" w:hAnsi="Times New Roman" w:cs="Times New Roman"/>
          <w:sz w:val="24"/>
          <w:szCs w:val="24"/>
          <w:highlight w:val="yellow"/>
        </w:rPr>
      </w:pPr>
      <w:r w:rsidRPr="64D089F4">
        <w:rPr>
          <w:rFonts w:ascii="Times New Roman" w:hAnsi="Times New Roman" w:cs="Times New Roman"/>
          <w:sz w:val="24"/>
          <w:szCs w:val="24"/>
        </w:rPr>
        <w:t xml:space="preserve">Por fim a implantação compreende a instalação do software no ambiente do usuário. O que inclui os manuais do sistema, importação dos dados para o novo sistema e treinamento dos usuários para o uso correto e adequado do sistema. Em alguns casos quando da existência de um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anterior, também é realizada a migração de dados anteriores desse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w:t>
      </w:r>
    </w:p>
    <w:p w14:paraId="08A7C8B6" w14:textId="754B8B1E" w:rsidR="00C158A6" w:rsidRDefault="00C158A6" w:rsidP="00284B99">
      <w:pPr>
        <w:spacing w:after="0" w:line="360" w:lineRule="auto"/>
        <w:ind w:firstLine="567"/>
        <w:jc w:val="both"/>
        <w:rPr>
          <w:rFonts w:ascii="Times New Roman" w:hAnsi="Times New Roman" w:cs="Times New Roman"/>
          <w:sz w:val="24"/>
          <w:szCs w:val="24"/>
          <w:highlight w:val="yellow"/>
        </w:rPr>
      </w:pPr>
    </w:p>
    <w:p w14:paraId="6E24EEF6" w14:textId="19F05752" w:rsidR="00735337" w:rsidRDefault="00735337" w:rsidP="00284B99">
      <w:pPr>
        <w:spacing w:after="0" w:line="360" w:lineRule="auto"/>
        <w:ind w:firstLine="567"/>
        <w:jc w:val="both"/>
        <w:rPr>
          <w:rFonts w:ascii="Times New Roman" w:hAnsi="Times New Roman" w:cs="Times New Roman"/>
          <w:sz w:val="24"/>
          <w:szCs w:val="24"/>
          <w:highlight w:val="yellow"/>
        </w:rPr>
      </w:pPr>
    </w:p>
    <w:p w14:paraId="34529352" w14:textId="5EEA82E9" w:rsidR="00735337" w:rsidRDefault="00735337" w:rsidP="00284B99">
      <w:pPr>
        <w:spacing w:after="0" w:line="360" w:lineRule="auto"/>
        <w:ind w:firstLine="567"/>
        <w:jc w:val="both"/>
        <w:rPr>
          <w:rFonts w:ascii="Times New Roman" w:hAnsi="Times New Roman" w:cs="Times New Roman"/>
          <w:sz w:val="24"/>
          <w:szCs w:val="24"/>
          <w:highlight w:val="yellow"/>
        </w:rPr>
      </w:pPr>
    </w:p>
    <w:p w14:paraId="65AD017B" w14:textId="0FB6A334" w:rsidR="00735337" w:rsidRDefault="00735337" w:rsidP="00284B99">
      <w:pPr>
        <w:spacing w:after="0" w:line="360" w:lineRule="auto"/>
        <w:ind w:firstLine="567"/>
        <w:jc w:val="both"/>
        <w:rPr>
          <w:rFonts w:ascii="Times New Roman" w:hAnsi="Times New Roman" w:cs="Times New Roman"/>
          <w:sz w:val="24"/>
          <w:szCs w:val="24"/>
          <w:highlight w:val="yellow"/>
        </w:rPr>
      </w:pPr>
    </w:p>
    <w:p w14:paraId="6C9FC1F4" w14:textId="77777777" w:rsidR="00E34749" w:rsidRDefault="00E34749" w:rsidP="00284B99">
      <w:pPr>
        <w:spacing w:after="0" w:line="360" w:lineRule="auto"/>
        <w:ind w:firstLine="567"/>
        <w:jc w:val="both"/>
        <w:rPr>
          <w:rFonts w:ascii="Times New Roman" w:hAnsi="Times New Roman" w:cs="Times New Roman"/>
          <w:sz w:val="24"/>
          <w:szCs w:val="24"/>
          <w:highlight w:val="yellow"/>
        </w:rPr>
      </w:pPr>
    </w:p>
    <w:p w14:paraId="5FA55A1A" w14:textId="156199B2" w:rsidR="00735337" w:rsidRPr="001037E8" w:rsidRDefault="00735337" w:rsidP="00735337">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2.3.4.</w:t>
      </w:r>
      <w:r w:rsidR="00CA7299">
        <w:rPr>
          <w:rFonts w:ascii="Times New Roman" w:hAnsi="Times New Roman" w:cs="Times New Roman"/>
          <w:b/>
          <w:bCs/>
          <w:sz w:val="24"/>
          <w:szCs w:val="24"/>
        </w:rPr>
        <w:t>4</w:t>
      </w:r>
      <w:r w:rsidRPr="001037E8">
        <w:rPr>
          <w:rFonts w:ascii="Times New Roman" w:hAnsi="Times New Roman" w:cs="Times New Roman"/>
          <w:b/>
          <w:bCs/>
          <w:sz w:val="24"/>
          <w:szCs w:val="24"/>
        </w:rPr>
        <w:t xml:space="preserve"> </w:t>
      </w:r>
      <w:r w:rsidRPr="00735337">
        <w:rPr>
          <w:rFonts w:ascii="Times New Roman" w:hAnsi="Times New Roman" w:cs="Times New Roman"/>
          <w:b/>
          <w:bCs/>
          <w:sz w:val="24"/>
          <w:szCs w:val="24"/>
        </w:rPr>
        <w:t>Métodos ágeis de desenvolvimento de software</w:t>
      </w:r>
    </w:p>
    <w:p w14:paraId="5F164B17" w14:textId="77777777" w:rsidR="00735337" w:rsidRDefault="00735337" w:rsidP="00284B99">
      <w:pPr>
        <w:spacing w:after="0" w:line="360" w:lineRule="auto"/>
        <w:ind w:firstLine="567"/>
        <w:jc w:val="both"/>
        <w:rPr>
          <w:rFonts w:ascii="Times New Roman" w:hAnsi="Times New Roman" w:cs="Times New Roman"/>
          <w:sz w:val="24"/>
          <w:szCs w:val="24"/>
        </w:rPr>
      </w:pPr>
    </w:p>
    <w:p w14:paraId="489A8253" w14:textId="62BF4711" w:rsidR="00C158A6" w:rsidRDefault="00735337" w:rsidP="00284B99">
      <w:pPr>
        <w:spacing w:after="0" w:line="360" w:lineRule="auto"/>
        <w:ind w:firstLine="567"/>
        <w:jc w:val="both"/>
        <w:rPr>
          <w:rFonts w:ascii="Times New Roman" w:hAnsi="Times New Roman" w:cs="Times New Roman"/>
          <w:sz w:val="24"/>
          <w:szCs w:val="24"/>
          <w:highlight w:val="yellow"/>
        </w:rPr>
      </w:pPr>
      <w:r w:rsidRPr="64D089F4">
        <w:rPr>
          <w:rFonts w:ascii="Times New Roman" w:hAnsi="Times New Roman" w:cs="Times New Roman"/>
          <w:sz w:val="24"/>
          <w:szCs w:val="24"/>
        </w:rPr>
        <w:t xml:space="preserve">As mudanças na economia, nos serviços concorrentes e nos novos produtos tem sido cada vez mais rápida e os negócios precisam responder com a mesma velocidade, para não perder essas novas oportunidades. Como o </w:t>
      </w:r>
      <w:r w:rsidRPr="009071FD">
        <w:rPr>
          <w:rFonts w:ascii="Times New Roman" w:hAnsi="Times New Roman" w:cs="Times New Roman"/>
          <w:i/>
          <w:iCs/>
          <w:sz w:val="24"/>
          <w:szCs w:val="24"/>
        </w:rPr>
        <w:t xml:space="preserve">software </w:t>
      </w:r>
      <w:r w:rsidRPr="64D089F4">
        <w:rPr>
          <w:rFonts w:ascii="Times New Roman" w:hAnsi="Times New Roman" w:cs="Times New Roman"/>
          <w:sz w:val="24"/>
          <w:szCs w:val="24"/>
        </w:rPr>
        <w:t xml:space="preserve">está presente em todas as operações do negócio, é essencial que novos </w:t>
      </w:r>
      <w:r w:rsidRPr="009071FD">
        <w:rPr>
          <w:rFonts w:ascii="Times New Roman" w:hAnsi="Times New Roman" w:cs="Times New Roman"/>
          <w:i/>
          <w:iCs/>
          <w:sz w:val="24"/>
          <w:szCs w:val="24"/>
        </w:rPr>
        <w:t xml:space="preserve">softwares </w:t>
      </w:r>
      <w:r w:rsidRPr="64D089F4">
        <w:rPr>
          <w:rFonts w:ascii="Times New Roman" w:hAnsi="Times New Roman" w:cs="Times New Roman"/>
          <w:sz w:val="24"/>
          <w:szCs w:val="24"/>
        </w:rPr>
        <w:t xml:space="preserve">sejam desenvolvidos rapidamente para não perder essas novas oportunidades e também responder às pressões da competitividade. Pensando em formas de desenvolver softwares com maior velocidade e mantendo a qualidade e a satisfação dos clientes, em 2001, Kent Beck e outros 16 desenvolvedores assinaram o “Manifesto para o desenvolvimento Ágil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que deu origem aos processos de desenvolvimento para criar software útil rapidamente. Geralmente, são processos iterativos nos quais a especificação, o projeto, o desenvolvimento e o teste são intercalados. Usando esse método, o software não é desenvolvido e disponibilizado integralmente, e sim uma série de incrementos e a cada novo incremento uma nova funcionalidade do sistema. Existem muitas abordagens para o desenvolvimento de software rápido, e elas compartilham de características fundamentais:</w:t>
      </w:r>
    </w:p>
    <w:p w14:paraId="310EF6AE" w14:textId="51D693DD" w:rsidR="00735337" w:rsidRPr="00735337" w:rsidRDefault="00735337" w:rsidP="006632BB">
      <w:pPr>
        <w:pStyle w:val="NormalWeb"/>
        <w:numPr>
          <w:ilvl w:val="0"/>
          <w:numId w:val="19"/>
        </w:numPr>
        <w:jc w:val="both"/>
        <w:rPr>
          <w:rFonts w:eastAsiaTheme="minorEastAsia"/>
          <w:lang w:eastAsia="en-US"/>
        </w:rPr>
      </w:pPr>
      <w:r w:rsidRPr="64D089F4">
        <w:rPr>
          <w:rFonts w:eastAsiaTheme="minorEastAsia"/>
          <w:lang w:eastAsia="en-US"/>
        </w:rPr>
        <w:t xml:space="preserve">os processos de especificação, projeto e implementação são concorrentes; </w:t>
      </w:r>
    </w:p>
    <w:p w14:paraId="261A49C7" w14:textId="59B39845" w:rsidR="00735337" w:rsidRPr="00735337" w:rsidRDefault="00735337" w:rsidP="006632BB">
      <w:pPr>
        <w:pStyle w:val="NormalWeb"/>
        <w:numPr>
          <w:ilvl w:val="0"/>
          <w:numId w:val="19"/>
        </w:numPr>
        <w:jc w:val="both"/>
        <w:rPr>
          <w:rFonts w:eastAsiaTheme="minorEastAsia"/>
          <w:lang w:eastAsia="en-US"/>
        </w:rPr>
      </w:pPr>
      <w:r w:rsidRPr="64D089F4">
        <w:rPr>
          <w:rFonts w:eastAsiaTheme="minorEastAsia"/>
          <w:lang w:eastAsia="en-US"/>
        </w:rPr>
        <w:t xml:space="preserve">o sistema é desenvolvido em uma série de incrementos; </w:t>
      </w:r>
    </w:p>
    <w:p w14:paraId="48F66585" w14:textId="4785A8A2" w:rsidR="00735337" w:rsidRDefault="00735337" w:rsidP="006632BB">
      <w:pPr>
        <w:pStyle w:val="NormalWeb"/>
        <w:numPr>
          <w:ilvl w:val="0"/>
          <w:numId w:val="19"/>
        </w:numPr>
        <w:jc w:val="both"/>
        <w:rPr>
          <w:rFonts w:eastAsiaTheme="minorEastAsia"/>
          <w:lang w:eastAsia="en-US"/>
        </w:rPr>
      </w:pPr>
      <w:r w:rsidRPr="64D089F4">
        <w:rPr>
          <w:rFonts w:eastAsiaTheme="minorEastAsia"/>
          <w:lang w:eastAsia="en-US"/>
        </w:rPr>
        <w:t>as interfaces com o usuário são desenvolvidas usando um sistema de desenvolvimento interativo.</w:t>
      </w:r>
    </w:p>
    <w:p w14:paraId="2D2AFB78" w14:textId="3C2894A6" w:rsidR="00735337" w:rsidRPr="00735337" w:rsidRDefault="00735337" w:rsidP="00735337">
      <w:pPr>
        <w:spacing w:after="0" w:line="360" w:lineRule="auto"/>
        <w:ind w:firstLine="567"/>
        <w:jc w:val="both"/>
        <w:rPr>
          <w:rFonts w:ascii="Times New Roman" w:hAnsi="Times New Roman" w:cs="Times New Roman"/>
          <w:sz w:val="24"/>
          <w:szCs w:val="24"/>
        </w:rPr>
      </w:pPr>
      <w:r w:rsidRPr="00735337">
        <w:rPr>
          <w:rFonts w:ascii="Times New Roman" w:hAnsi="Times New Roman" w:cs="Times New Roman"/>
          <w:sz w:val="24"/>
          <w:szCs w:val="24"/>
        </w:rPr>
        <w:lastRenderedPageBreak/>
        <w:t>Para garantir a agilidade no desenvolvimento do software, veja a seguir os princípios de agilidade. Embora nem todo modelo de processo ágil aplique todos esses métodos, tais princípios definem um espírito ágil</w:t>
      </w:r>
      <w:r>
        <w:rPr>
          <w:rFonts w:ascii="Times New Roman" w:hAnsi="Times New Roman" w:cs="Times New Roman"/>
          <w:sz w:val="24"/>
          <w:szCs w:val="24"/>
        </w:rPr>
        <w:t>:</w:t>
      </w:r>
    </w:p>
    <w:p w14:paraId="6A0B9D1A" w14:textId="76CDF350"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 xml:space="preserve">a maior prioridade é satisfazer o cliente; </w:t>
      </w:r>
    </w:p>
    <w:p w14:paraId="0967A7E6" w14:textId="77777777" w:rsid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acolha bem os pedidos de alterações, mesmo se o projeto estiver atrasado;</w:t>
      </w:r>
    </w:p>
    <w:p w14:paraId="5A96D519" w14:textId="2DF01D1F"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faça entregas frequentes do software em funcionamento;</w:t>
      </w:r>
    </w:p>
    <w:p w14:paraId="6779F413" w14:textId="7F084F39"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 xml:space="preserve">a equipe comercial e os desenvolvedores devem trabalhar em conjunto; </w:t>
      </w:r>
    </w:p>
    <w:p w14:paraId="4C956E7E" w14:textId="716E2062"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mantenha a equipe motivada;</w:t>
      </w:r>
    </w:p>
    <w:p w14:paraId="1BBCBFB4" w14:textId="374E8D4B"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mantenha conversas abertas e presenciais com a equipe;</w:t>
      </w:r>
    </w:p>
    <w:p w14:paraId="33130D65" w14:textId="0D39482B"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software em funcionamento é a principal medida do progresso;</w:t>
      </w:r>
    </w:p>
    <w:p w14:paraId="7CF5AD96" w14:textId="6299999D"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os processos ágeis promovem desenvolvimento sustentável;</w:t>
      </w:r>
    </w:p>
    <w:p w14:paraId="045A79F0" w14:textId="1B942842" w:rsid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mantenha a excelência técnica;</w:t>
      </w:r>
    </w:p>
    <w:p w14:paraId="4915A43F" w14:textId="2F16C59D"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 xml:space="preserve">simplicidade é essencial; </w:t>
      </w:r>
    </w:p>
    <w:p w14:paraId="49C18797" w14:textId="1F3F23D6"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as melhores arquiteturas, requisitos e projetos emergem de equipes que se auto-organizam;</w:t>
      </w:r>
    </w:p>
    <w:p w14:paraId="5E4AD1D6" w14:textId="169818D5" w:rsidR="00735337" w:rsidRPr="00735337" w:rsidRDefault="00735337" w:rsidP="006632BB">
      <w:pPr>
        <w:pStyle w:val="NormalWeb"/>
        <w:numPr>
          <w:ilvl w:val="0"/>
          <w:numId w:val="20"/>
        </w:numPr>
        <w:jc w:val="both"/>
        <w:rPr>
          <w:rFonts w:eastAsiaTheme="minorEastAsia"/>
          <w:lang w:eastAsia="en-US"/>
        </w:rPr>
      </w:pPr>
      <w:r w:rsidRPr="64D089F4">
        <w:rPr>
          <w:rFonts w:eastAsiaTheme="minorEastAsia"/>
          <w:lang w:eastAsia="en-US"/>
        </w:rPr>
        <w:t>a equipe tem sempre foco na eficiência.</w:t>
      </w:r>
    </w:p>
    <w:p w14:paraId="6DA33AAC" w14:textId="77777777" w:rsidR="00735337" w:rsidRPr="00735337" w:rsidRDefault="00735337" w:rsidP="00735337">
      <w:pPr>
        <w:pStyle w:val="NormalWeb"/>
        <w:jc w:val="both"/>
        <w:rPr>
          <w:rFonts w:eastAsiaTheme="minorHAnsi"/>
          <w:lang w:eastAsia="en-US"/>
        </w:rPr>
      </w:pPr>
    </w:p>
    <w:p w14:paraId="307DECBD" w14:textId="391EA78C" w:rsidR="00847833" w:rsidRDefault="00847833" w:rsidP="00284B99">
      <w:pPr>
        <w:spacing w:after="0" w:line="360" w:lineRule="auto"/>
        <w:ind w:firstLine="567"/>
        <w:jc w:val="both"/>
        <w:rPr>
          <w:rFonts w:ascii="Times New Roman" w:hAnsi="Times New Roman" w:cs="Times New Roman"/>
          <w:sz w:val="24"/>
          <w:szCs w:val="24"/>
          <w:highlight w:val="yellow"/>
        </w:rPr>
      </w:pPr>
    </w:p>
    <w:p w14:paraId="4FEA8F2F"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Das metodologias ágeis de desenvolvimento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podemos citar, entre as mais usadas, XP, Scrum e OpenU.</w:t>
      </w:r>
    </w:p>
    <w:p w14:paraId="680E73DC" w14:textId="0D7F9C23" w:rsidR="00735337" w:rsidRDefault="00735337" w:rsidP="00284B99">
      <w:pPr>
        <w:spacing w:after="0" w:line="360" w:lineRule="auto"/>
        <w:ind w:firstLine="567"/>
        <w:jc w:val="both"/>
        <w:rPr>
          <w:rFonts w:ascii="Times New Roman" w:hAnsi="Times New Roman" w:cs="Times New Roman"/>
          <w:sz w:val="24"/>
          <w:szCs w:val="24"/>
          <w:highlight w:val="yellow"/>
        </w:rPr>
      </w:pPr>
    </w:p>
    <w:p w14:paraId="73959CB0" w14:textId="584001B0" w:rsidR="00735337" w:rsidRDefault="00735337" w:rsidP="00284B99">
      <w:pPr>
        <w:spacing w:after="0" w:line="360" w:lineRule="auto"/>
        <w:ind w:firstLine="567"/>
        <w:jc w:val="both"/>
        <w:rPr>
          <w:rFonts w:ascii="Times New Roman" w:hAnsi="Times New Roman" w:cs="Times New Roman"/>
          <w:b/>
          <w:bCs/>
          <w:sz w:val="24"/>
          <w:szCs w:val="24"/>
        </w:rPr>
      </w:pPr>
      <w:r w:rsidRPr="64D089F4">
        <w:rPr>
          <w:rFonts w:ascii="Times New Roman" w:hAnsi="Times New Roman" w:cs="Times New Roman"/>
          <w:b/>
          <w:bCs/>
          <w:sz w:val="24"/>
          <w:szCs w:val="24"/>
        </w:rPr>
        <w:t>2.3.4.</w:t>
      </w:r>
      <w:r w:rsidR="00CA7299" w:rsidRPr="64D089F4">
        <w:rPr>
          <w:rFonts w:ascii="Times New Roman" w:hAnsi="Times New Roman" w:cs="Times New Roman"/>
          <w:b/>
          <w:bCs/>
          <w:sz w:val="24"/>
          <w:szCs w:val="24"/>
        </w:rPr>
        <w:t>5</w:t>
      </w:r>
      <w:r w:rsidRPr="64D089F4">
        <w:rPr>
          <w:rFonts w:ascii="Times New Roman" w:hAnsi="Times New Roman" w:cs="Times New Roman"/>
          <w:b/>
          <w:bCs/>
          <w:sz w:val="24"/>
          <w:szCs w:val="24"/>
        </w:rPr>
        <w:t xml:space="preserve"> Qualidade de </w:t>
      </w:r>
      <w:r w:rsidRPr="009071FD">
        <w:rPr>
          <w:rFonts w:ascii="Times New Roman" w:hAnsi="Times New Roman" w:cs="Times New Roman"/>
          <w:b/>
          <w:bCs/>
          <w:i/>
          <w:iCs/>
          <w:sz w:val="24"/>
          <w:szCs w:val="24"/>
        </w:rPr>
        <w:t>software</w:t>
      </w:r>
    </w:p>
    <w:p w14:paraId="210C3692" w14:textId="77777777" w:rsidR="00FA7953" w:rsidRDefault="00FA7953" w:rsidP="00284B99">
      <w:pPr>
        <w:spacing w:after="0" w:line="360" w:lineRule="auto"/>
        <w:ind w:firstLine="567"/>
        <w:jc w:val="both"/>
        <w:rPr>
          <w:rFonts w:ascii="Times New Roman" w:hAnsi="Times New Roman" w:cs="Times New Roman"/>
          <w:sz w:val="24"/>
          <w:szCs w:val="24"/>
          <w:highlight w:val="yellow"/>
        </w:rPr>
      </w:pPr>
    </w:p>
    <w:p w14:paraId="44BA82C9"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A palavra qualidade parece ter um significado bastante óbvio, contudo, trata--se de um elemento complexo e de difícil mensuração, dado que a qualidade é relativa e pode assumir diversos valores, de acordo com a pessoa que a observa. Nesse sentido, a qualidade do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pode ser medida de acordo com o quanto ele está em conformidade com o que o cliente solicitou. Ou seja, mensura-se se o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está em conformidade com os requisitos funciona e não funcionais especificados explicitamente pelo cliente, conforme leciona Basu (2015).</w:t>
      </w:r>
    </w:p>
    <w:p w14:paraId="4238357B" w14:textId="523198A0" w:rsidR="00735337" w:rsidRPr="00735337" w:rsidRDefault="00735337" w:rsidP="00735337">
      <w:pPr>
        <w:spacing w:after="0" w:line="360" w:lineRule="auto"/>
        <w:ind w:firstLine="567"/>
        <w:jc w:val="both"/>
        <w:rPr>
          <w:rFonts w:ascii="Times New Roman" w:hAnsi="Times New Roman" w:cs="Times New Roman"/>
          <w:sz w:val="24"/>
          <w:szCs w:val="24"/>
        </w:rPr>
      </w:pPr>
      <w:r w:rsidRPr="327E3156">
        <w:rPr>
          <w:rFonts w:ascii="Times New Roman" w:hAnsi="Times New Roman" w:cs="Times New Roman"/>
          <w:sz w:val="24"/>
          <w:szCs w:val="24"/>
        </w:rPr>
        <w:t xml:space="preserve">Embora a qualidade do </w:t>
      </w:r>
      <w:r w:rsidRPr="327E3156">
        <w:rPr>
          <w:rFonts w:ascii="Times New Roman" w:hAnsi="Times New Roman" w:cs="Times New Roman"/>
          <w:i/>
          <w:iCs/>
          <w:sz w:val="24"/>
          <w:szCs w:val="24"/>
        </w:rPr>
        <w:t>software</w:t>
      </w:r>
      <w:r w:rsidRPr="327E3156">
        <w:rPr>
          <w:rFonts w:ascii="Times New Roman" w:hAnsi="Times New Roman" w:cs="Times New Roman"/>
          <w:sz w:val="24"/>
          <w:szCs w:val="24"/>
        </w:rPr>
        <w:t xml:space="preserve"> seja uma prática recente, que ganhou evidência com o advento da tecnologia, a qualidade, no geral, é uma preocupação bem antiga. Existem registros de que há mais de quatro mil anos os egípcios estabeleceram um padrão de medida para realizar seus trabalhos de forma apurada, chamado de cúbito, que equivalia ao tamanho do braço do faraó reinante, conforme Koscianski e Soares (2007). Entretanto, mesmo a qualidade sendo um conceito tão antigo, os projetos</w:t>
      </w:r>
      <w:r w:rsidR="2033CB82" w:rsidRPr="327E3156">
        <w:rPr>
          <w:rFonts w:ascii="Times New Roman" w:hAnsi="Times New Roman" w:cs="Times New Roman"/>
          <w:sz w:val="24"/>
          <w:szCs w:val="24"/>
        </w:rPr>
        <w:t xml:space="preserve"> </w:t>
      </w:r>
      <w:r w:rsidRPr="327E3156">
        <w:rPr>
          <w:rFonts w:ascii="Times New Roman" w:hAnsi="Times New Roman" w:cs="Times New Roman"/>
          <w:sz w:val="24"/>
          <w:szCs w:val="24"/>
        </w:rPr>
        <w:t xml:space="preserve">de software contam com vários desafios para entregar o </w:t>
      </w:r>
      <w:r w:rsidRPr="327E3156">
        <w:rPr>
          <w:rFonts w:ascii="Times New Roman" w:hAnsi="Times New Roman" w:cs="Times New Roman"/>
          <w:i/>
          <w:iCs/>
          <w:sz w:val="24"/>
          <w:szCs w:val="24"/>
        </w:rPr>
        <w:t xml:space="preserve">software </w:t>
      </w:r>
      <w:r w:rsidRPr="327E3156">
        <w:rPr>
          <w:rFonts w:ascii="Times New Roman" w:hAnsi="Times New Roman" w:cs="Times New Roman"/>
          <w:sz w:val="24"/>
          <w:szCs w:val="24"/>
        </w:rPr>
        <w:t xml:space="preserve">em perfeito funcionamento, devido a uma série de fatores — em especial, a </w:t>
      </w:r>
      <w:r w:rsidRPr="327E3156">
        <w:rPr>
          <w:rFonts w:ascii="Times New Roman" w:hAnsi="Times New Roman" w:cs="Times New Roman"/>
          <w:sz w:val="24"/>
          <w:szCs w:val="24"/>
        </w:rPr>
        <w:lastRenderedPageBreak/>
        <w:t>complexidade. Isso porque construir um sistema envolve diversas habilidades, como comunicação e interpretação, para conseguir entender o que o cliente deseja, além de habilidades específicas para as etapas de programação, análise da qualidade, entre outras, que são de grande complexidade.</w:t>
      </w:r>
    </w:p>
    <w:p w14:paraId="01688F12"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Dada a multidisciplinariedade envolvida no processo de desenvolvimento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e a complexidade de todo o processo, o segmento de qualidade se divide em duas áreas relacionadas, porém distintas: qualidade de processos e qualidade de produtos. A área de qualidade de processos trata da organização sistemática dos processos da empresa, visando ao melhor andamento dos projetos de desenvolvimento de sistemas, otimizando o tempo, tornando os processos repetitivos e evitando problemas em situações críticas para os projetos, por exemplo: estimativa, custo, entrada e saída de recursos humanos. </w:t>
      </w:r>
    </w:p>
    <w:p w14:paraId="234561C9"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Ao buscar garantir a qualidade de um software, estamos diante do desafio de estabelecer uma cultura de não tolerância a erros, por meio de processos que objetivem inibir ou impedir falhas, segundo Bartié (2002). É a área de qualidade de processos que se responsabiliza pela definição da metodologia ou do ciclo de vida de </w:t>
      </w:r>
      <w:r w:rsidRPr="009071FD">
        <w:rPr>
          <w:rFonts w:ascii="Times New Roman" w:hAnsi="Times New Roman" w:cs="Times New Roman"/>
          <w:i/>
          <w:iCs/>
          <w:sz w:val="24"/>
          <w:szCs w:val="24"/>
        </w:rPr>
        <w:t xml:space="preserve">software </w:t>
      </w:r>
      <w:r w:rsidRPr="64D089F4">
        <w:rPr>
          <w:rFonts w:ascii="Times New Roman" w:hAnsi="Times New Roman" w:cs="Times New Roman"/>
          <w:sz w:val="24"/>
          <w:szCs w:val="24"/>
        </w:rPr>
        <w:t xml:space="preserve">que a equipe utilizará, podendo optar, por exemplo, por trabalhar com métodos ágeis ou métodos tradicionais. Independentemente da metodologia escolhida, o importante é que um processo seja seguido, para que a equipe tenha um padrão para se basear. Isso melhora a comunicação e influencia na qualidade dos produtos desenvolvidos pela equipe. </w:t>
      </w:r>
    </w:p>
    <w:p w14:paraId="37C510FF"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00735337">
        <w:rPr>
          <w:rFonts w:ascii="Times New Roman" w:hAnsi="Times New Roman" w:cs="Times New Roman"/>
          <w:sz w:val="24"/>
          <w:szCs w:val="24"/>
        </w:rPr>
        <w:t>A área de qualidade de produtos tem por objetivo garantir a qualidade do produto tecnológico gerado durante o ciclo de desenvolvimento. Para esse fim, são realizadas atividades com o objetivo de estressar as funcionalidades do sistema, identificando o comportamento dele nesse contexto. Essas atividades são chamadas de testes de software. Essa área possui algumas divisões, sendo a mais importante a subdivisão entre testes que fazem uso do código-fonte do programa, chamados de caixa branca, e testes que não fazem uso do código--fonte do programa, chamados de caixa preta. Além disso, os testes podem ser feitos de forma manual ou automatizada e fazendo uso das mais diversas técnicas, conforme Bartié (2002).</w:t>
      </w:r>
    </w:p>
    <w:p w14:paraId="1E29D5BA"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00735337">
        <w:rPr>
          <w:rFonts w:ascii="Times New Roman" w:hAnsi="Times New Roman" w:cs="Times New Roman"/>
          <w:sz w:val="24"/>
          <w:szCs w:val="24"/>
        </w:rPr>
        <w:t xml:space="preserve">A eficiência de um processo de testes é afetada diretamente por alguns fatores, que devem ser considerados para evitar problemas nas organizações, aponta Bartié (2002): falta de planejamento das atividades de testes, ausência de testes que validem funcionalidades antigas e ausência de processos de automação de testes. </w:t>
      </w:r>
    </w:p>
    <w:p w14:paraId="45F8FC83"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Uma terminologia bastante importante e comum na área de testes de qualidade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é o conceito de </w:t>
      </w:r>
      <w:r w:rsidRPr="009071FD">
        <w:rPr>
          <w:rFonts w:ascii="Times New Roman" w:hAnsi="Times New Roman" w:cs="Times New Roman"/>
          <w:i/>
          <w:iCs/>
          <w:sz w:val="24"/>
          <w:szCs w:val="24"/>
        </w:rPr>
        <w:t>bug</w:t>
      </w:r>
      <w:r w:rsidRPr="64D089F4">
        <w:rPr>
          <w:rFonts w:ascii="Times New Roman" w:hAnsi="Times New Roman" w:cs="Times New Roman"/>
          <w:sz w:val="24"/>
          <w:szCs w:val="24"/>
        </w:rPr>
        <w:t xml:space="preserve">, que abrange erros, defeitos e falhas. Por curiosidade, o termo </w:t>
      </w:r>
      <w:r w:rsidRPr="009071FD">
        <w:rPr>
          <w:rFonts w:ascii="Times New Roman" w:hAnsi="Times New Roman" w:cs="Times New Roman"/>
          <w:i/>
          <w:iCs/>
          <w:sz w:val="24"/>
          <w:szCs w:val="24"/>
        </w:rPr>
        <w:t>bug</w:t>
      </w:r>
      <w:r w:rsidRPr="64D089F4">
        <w:rPr>
          <w:rFonts w:ascii="Times New Roman" w:hAnsi="Times New Roman" w:cs="Times New Roman"/>
          <w:sz w:val="24"/>
          <w:szCs w:val="24"/>
        </w:rPr>
        <w:t xml:space="preserve"> </w:t>
      </w:r>
      <w:r w:rsidRPr="64D089F4">
        <w:rPr>
          <w:rFonts w:ascii="Times New Roman" w:hAnsi="Times New Roman" w:cs="Times New Roman"/>
          <w:sz w:val="24"/>
          <w:szCs w:val="24"/>
        </w:rPr>
        <w:lastRenderedPageBreak/>
        <w:t>corresponde à palavra inseto em inglês e começou a ser utilizado justamente quando um inseto causou uma falha em um equipamento. É importante entender que os termos erro, defeito e falha se referem a coisas distintas. Defeito é um comportamento inesperado de um produto. O defeito está em uma parte do produto e, em geral, refere-se a uma funcionalidade que está implementado no código de maneira incorreta. Erro é aquilo que foi cometido pelo programador e que gerou um código defeituoso, enquanto a falha se dá quando o programa defeituoso é executado e interfere no funcionamento do sistema para o usuário final. Falhas também podem ocorrer por fatores externos ao programa, como corrupção de bases de dados ou invasões de memória por outros programas, conforme Koscianski e Soares (2007).</w:t>
      </w:r>
    </w:p>
    <w:p w14:paraId="7BFC136A" w14:textId="77777777" w:rsidR="00735337" w:rsidRPr="00735337" w:rsidRDefault="00735337" w:rsidP="00735337">
      <w:pPr>
        <w:spacing w:after="0" w:line="360" w:lineRule="auto"/>
        <w:ind w:firstLine="567"/>
        <w:jc w:val="both"/>
        <w:rPr>
          <w:rFonts w:ascii="Times New Roman" w:hAnsi="Times New Roman" w:cs="Times New Roman"/>
          <w:sz w:val="24"/>
          <w:szCs w:val="24"/>
        </w:rPr>
      </w:pPr>
      <w:r w:rsidRPr="00735337">
        <w:rPr>
          <w:rFonts w:ascii="Times New Roman" w:hAnsi="Times New Roman" w:cs="Times New Roman"/>
          <w:sz w:val="24"/>
          <w:szCs w:val="24"/>
        </w:rPr>
        <w:t xml:space="preserve">A linha de código que calcula o valor para a variável c pode apresentar um problema, dado que não é feita uma verificação para validar se o valor de a é 0. Dessa forma, pode acontecer um erro ao tentar realizar uma divisão por zero. O comportamento anormal do programa, que provavelmente gera um bug ou uma interrupção da execução, é provocado pela divisão b/a. Em um primeiro momento, podemos dizer que essa linha de código é defeituosa. </w:t>
      </w:r>
    </w:p>
    <w:p w14:paraId="1081C3F2" w14:textId="3293EB03" w:rsidR="00735337" w:rsidRPr="00735337" w:rsidRDefault="00735337" w:rsidP="00735337">
      <w:pPr>
        <w:spacing w:after="0" w:line="360" w:lineRule="auto"/>
        <w:ind w:firstLine="567"/>
        <w:jc w:val="both"/>
        <w:rPr>
          <w:rFonts w:ascii="Times New Roman" w:hAnsi="Times New Roman" w:cs="Times New Roman"/>
          <w:sz w:val="24"/>
          <w:szCs w:val="24"/>
        </w:rPr>
      </w:pPr>
      <w:r w:rsidRPr="327E3156">
        <w:rPr>
          <w:rFonts w:ascii="Times New Roman" w:hAnsi="Times New Roman" w:cs="Times New Roman"/>
          <w:sz w:val="24"/>
          <w:szCs w:val="24"/>
        </w:rPr>
        <w:t xml:space="preserve">Existe, entretanto, outra hipótese: o defeito pode estar na rotina </w:t>
      </w:r>
      <w:r w:rsidRPr="327E3156">
        <w:rPr>
          <w:rFonts w:ascii="Times New Roman" w:hAnsi="Times New Roman" w:cs="Times New Roman"/>
          <w:i/>
          <w:iCs/>
          <w:sz w:val="24"/>
          <w:szCs w:val="24"/>
        </w:rPr>
        <w:t>input</w:t>
      </w:r>
      <w:r w:rsidRPr="327E3156">
        <w:rPr>
          <w:rFonts w:ascii="Times New Roman" w:hAnsi="Times New Roman" w:cs="Times New Roman"/>
          <w:sz w:val="24"/>
          <w:szCs w:val="24"/>
        </w:rPr>
        <w:t xml:space="preserve"> ().</w:t>
      </w:r>
      <w:r w:rsidR="5105A11C" w:rsidRPr="327E3156">
        <w:rPr>
          <w:rFonts w:ascii="Times New Roman" w:hAnsi="Times New Roman" w:cs="Times New Roman"/>
          <w:sz w:val="24"/>
          <w:szCs w:val="24"/>
        </w:rPr>
        <w:t xml:space="preserve"> </w:t>
      </w:r>
      <w:r w:rsidRPr="327E3156">
        <w:rPr>
          <w:rFonts w:ascii="Times New Roman" w:hAnsi="Times New Roman" w:cs="Times New Roman"/>
          <w:sz w:val="24"/>
          <w:szCs w:val="24"/>
        </w:rPr>
        <w:t xml:space="preserve">Imagine que a especificação dessa rotina estabeleça que ela não deve jamais retornar um valor nulo. Nesse caso, o erro foi cometido pelo programador responsável por essa rotina. Essa segunda hipótese é bastante razoável, pois, para a maioria dos programas, não é recomendado preceder cada operação de divisão com um teste </w:t>
      </w:r>
      <w:r w:rsidRPr="327E3156">
        <w:rPr>
          <w:rFonts w:ascii="Times New Roman" w:hAnsi="Times New Roman" w:cs="Times New Roman"/>
          <w:i/>
          <w:iCs/>
          <w:sz w:val="24"/>
          <w:szCs w:val="24"/>
        </w:rPr>
        <w:t>if</w:t>
      </w:r>
      <w:r w:rsidRPr="327E3156">
        <w:rPr>
          <w:rFonts w:ascii="Times New Roman" w:hAnsi="Times New Roman" w:cs="Times New Roman"/>
          <w:sz w:val="24"/>
          <w:szCs w:val="24"/>
        </w:rPr>
        <w:t xml:space="preserve">. Nesse caso, um erro cometido pelo programador na rotina </w:t>
      </w:r>
      <w:r w:rsidRPr="327E3156">
        <w:rPr>
          <w:rFonts w:ascii="Times New Roman" w:hAnsi="Times New Roman" w:cs="Times New Roman"/>
          <w:i/>
          <w:iCs/>
          <w:sz w:val="24"/>
          <w:szCs w:val="24"/>
        </w:rPr>
        <w:t>input</w:t>
      </w:r>
      <w:r w:rsidRPr="327E3156">
        <w:rPr>
          <w:rFonts w:ascii="Times New Roman" w:hAnsi="Times New Roman" w:cs="Times New Roman"/>
          <w:sz w:val="24"/>
          <w:szCs w:val="24"/>
        </w:rPr>
        <w:t xml:space="preserve"> fez com que o programa apresentasse um defeito ao executar a divisão de a por b.</w:t>
      </w:r>
    </w:p>
    <w:p w14:paraId="193AB152" w14:textId="77777777" w:rsidR="00F03B82" w:rsidRPr="00F03B82" w:rsidRDefault="00F03B82" w:rsidP="00F03B82">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 xml:space="preserve">Inúmeros são os benefícios que as empresas podem ter ao demandar uma atenção especial para a área de qualidade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Os benefícios vão muito além de valores financeiros, podendo estar relacionados inclusive com evitar transtornos legais ou preservar vidas.</w:t>
      </w:r>
    </w:p>
    <w:p w14:paraId="7BB16084" w14:textId="11F04374" w:rsidR="00F03B82" w:rsidRDefault="00F03B82" w:rsidP="00F03B82">
      <w:pPr>
        <w:spacing w:after="0" w:line="360" w:lineRule="auto"/>
        <w:ind w:firstLine="567"/>
        <w:jc w:val="both"/>
        <w:rPr>
          <w:rFonts w:ascii="Times New Roman" w:hAnsi="Times New Roman" w:cs="Times New Roman"/>
          <w:sz w:val="24"/>
          <w:szCs w:val="24"/>
        </w:rPr>
      </w:pPr>
      <w:r w:rsidRPr="00F03B82">
        <w:rPr>
          <w:rFonts w:ascii="Times New Roman" w:hAnsi="Times New Roman" w:cs="Times New Roman"/>
          <w:sz w:val="24"/>
          <w:szCs w:val="24"/>
        </w:rPr>
        <w:t>É por isso que o controle de qualidade é totalmente importante e benéfico</w:t>
      </w:r>
      <w:r w:rsidRPr="00F03B82">
        <w:rPr>
          <w:rFonts w:ascii="Times New Roman" w:hAnsi="Times New Roman" w:cs="Times New Roman"/>
          <w:sz w:val="24"/>
          <w:szCs w:val="24"/>
        </w:rPr>
        <w:cr/>
        <w:t xml:space="preserve">nos dias atuais. A qualidade de </w:t>
      </w:r>
      <w:r w:rsidRPr="009071FD">
        <w:rPr>
          <w:rFonts w:ascii="Times New Roman" w:hAnsi="Times New Roman" w:cs="Times New Roman"/>
          <w:i/>
          <w:iCs/>
          <w:sz w:val="24"/>
          <w:szCs w:val="24"/>
        </w:rPr>
        <w:t>software</w:t>
      </w:r>
      <w:r w:rsidRPr="00F03B82">
        <w:rPr>
          <w:rFonts w:ascii="Times New Roman" w:hAnsi="Times New Roman" w:cs="Times New Roman"/>
          <w:sz w:val="24"/>
          <w:szCs w:val="24"/>
        </w:rPr>
        <w:t xml:space="preserve"> possui diversos benefícios que ajudam os usuários a não sofrerem com falhas de software e as empresas a oferecerem produtos melhores, impedindo até mesmo grandes catástrofes. Vamos verificar alguns dos benefícios da qualidade de </w:t>
      </w:r>
      <w:r w:rsidRPr="009071FD">
        <w:rPr>
          <w:rFonts w:ascii="Times New Roman" w:hAnsi="Times New Roman" w:cs="Times New Roman"/>
          <w:i/>
          <w:iCs/>
          <w:sz w:val="24"/>
          <w:szCs w:val="24"/>
        </w:rPr>
        <w:t>software</w:t>
      </w:r>
      <w:r w:rsidRPr="00F03B82">
        <w:rPr>
          <w:rFonts w:ascii="Times New Roman" w:hAnsi="Times New Roman" w:cs="Times New Roman"/>
          <w:sz w:val="24"/>
          <w:szCs w:val="24"/>
        </w:rPr>
        <w:t>, com base em Basu (2015)</w:t>
      </w:r>
      <w:r>
        <w:rPr>
          <w:rFonts w:ascii="Times New Roman" w:hAnsi="Times New Roman" w:cs="Times New Roman"/>
          <w:sz w:val="24"/>
          <w:szCs w:val="24"/>
        </w:rPr>
        <w:t>:</w:t>
      </w:r>
    </w:p>
    <w:p w14:paraId="40F99A1E" w14:textId="628A62EE"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economiza dinheiro;</w:t>
      </w:r>
    </w:p>
    <w:p w14:paraId="429A420C" w14:textId="720220D8"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impede emergências corporativas catastróficas;</w:t>
      </w:r>
    </w:p>
    <w:p w14:paraId="32E49556" w14:textId="56B2FD3F"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inspira a confiança do cliente;</w:t>
      </w:r>
    </w:p>
    <w:p w14:paraId="0641C8F5" w14:textId="2BAA409D"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mantém o nível de experiência do usuário elevado;</w:t>
      </w:r>
    </w:p>
    <w:p w14:paraId="24C701C6" w14:textId="3D7DA200"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traz mais lucro;</w:t>
      </w:r>
    </w:p>
    <w:p w14:paraId="019BC733" w14:textId="17BCA11C"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aumenta a satisfação do cliente;</w:t>
      </w:r>
    </w:p>
    <w:p w14:paraId="5035A0D4" w14:textId="3A7D711C" w:rsidR="00F03B82" w:rsidRPr="00F03B82" w:rsidRDefault="00F03B82" w:rsidP="006632BB">
      <w:pPr>
        <w:pStyle w:val="NormalWeb"/>
        <w:numPr>
          <w:ilvl w:val="0"/>
          <w:numId w:val="21"/>
        </w:numPr>
        <w:jc w:val="both"/>
        <w:rPr>
          <w:rFonts w:eastAsiaTheme="minorEastAsia"/>
          <w:lang w:eastAsia="en-US"/>
        </w:rPr>
      </w:pPr>
      <w:r w:rsidRPr="64D089F4">
        <w:rPr>
          <w:rFonts w:eastAsiaTheme="minorEastAsia"/>
          <w:lang w:eastAsia="en-US"/>
        </w:rPr>
        <w:t>promove organização, produtividade e eficiência.</w:t>
      </w:r>
    </w:p>
    <w:p w14:paraId="49587635" w14:textId="77777777" w:rsidR="00F03B82" w:rsidRDefault="00F03B82" w:rsidP="00F03B82">
      <w:pPr>
        <w:spacing w:after="0" w:line="360" w:lineRule="auto"/>
        <w:ind w:firstLine="567"/>
        <w:jc w:val="both"/>
        <w:rPr>
          <w:rFonts w:ascii="Times New Roman" w:hAnsi="Times New Roman" w:cs="Times New Roman"/>
          <w:sz w:val="24"/>
          <w:szCs w:val="24"/>
        </w:rPr>
      </w:pPr>
    </w:p>
    <w:p w14:paraId="1F5A5E3C" w14:textId="0F0FA9C0" w:rsidR="00F03B82" w:rsidRDefault="00F03B82" w:rsidP="00F03B82">
      <w:pPr>
        <w:spacing w:after="0" w:line="360" w:lineRule="auto"/>
        <w:ind w:firstLine="567"/>
        <w:jc w:val="both"/>
        <w:rPr>
          <w:rFonts w:ascii="Times New Roman" w:hAnsi="Times New Roman" w:cs="Times New Roman"/>
          <w:sz w:val="24"/>
          <w:szCs w:val="24"/>
        </w:rPr>
      </w:pPr>
      <w:r w:rsidRPr="00F03B82">
        <w:rPr>
          <w:rFonts w:ascii="Times New Roman" w:hAnsi="Times New Roman" w:cs="Times New Roman"/>
          <w:sz w:val="24"/>
          <w:szCs w:val="24"/>
        </w:rPr>
        <w:t>Existe uma regra que vigora desde os princípios do teste de software, chamada regra 10 de Myers. Essa regra estipula que o custo de encontrar um defeito no sistema aumenta 10 vezes a cada etapa do processo em que esse erro avançar, conforme aponta Myers (1979). Essa regra é mais aplicada para o contexto de projetos com ciclo de vida em cascata, em que as etapas são executadas sequencialmente, dado que, em equipes ágeis, não existe essa divisão exata de etapas.</w:t>
      </w:r>
    </w:p>
    <w:p w14:paraId="66EFE185" w14:textId="1BABA30E" w:rsidR="00E34749" w:rsidRDefault="00E34749" w:rsidP="00F03B82">
      <w:pPr>
        <w:spacing w:after="0" w:line="360" w:lineRule="auto"/>
        <w:ind w:firstLine="567"/>
        <w:jc w:val="both"/>
        <w:rPr>
          <w:rFonts w:ascii="Times New Roman" w:hAnsi="Times New Roman" w:cs="Times New Roman"/>
          <w:sz w:val="24"/>
          <w:szCs w:val="24"/>
        </w:rPr>
      </w:pPr>
    </w:p>
    <w:p w14:paraId="718A5C36" w14:textId="6B253FDB" w:rsidR="00E34749" w:rsidRDefault="00E34749" w:rsidP="00E3474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5</w:t>
      </w:r>
      <w:r w:rsidRPr="001037E8">
        <w:rPr>
          <w:rFonts w:ascii="Times New Roman" w:hAnsi="Times New Roman" w:cs="Times New Roman"/>
          <w:b/>
          <w:bCs/>
          <w:sz w:val="24"/>
          <w:szCs w:val="24"/>
        </w:rPr>
        <w:t xml:space="preserve"> </w:t>
      </w:r>
      <w:r>
        <w:rPr>
          <w:rFonts w:ascii="Times New Roman" w:hAnsi="Times New Roman" w:cs="Times New Roman"/>
          <w:b/>
          <w:bCs/>
          <w:sz w:val="24"/>
          <w:szCs w:val="24"/>
        </w:rPr>
        <w:t>Versionamento</w:t>
      </w:r>
    </w:p>
    <w:p w14:paraId="35E6943E" w14:textId="77777777" w:rsidR="00E34749" w:rsidRPr="00C0773E" w:rsidRDefault="00E34749" w:rsidP="00E34749">
      <w:pPr>
        <w:spacing w:line="360" w:lineRule="auto"/>
        <w:ind w:firstLine="708"/>
        <w:jc w:val="both"/>
        <w:rPr>
          <w:rFonts w:ascii="Times New Roman" w:hAnsi="Times New Roman" w:cs="Times New Roman"/>
          <w:sz w:val="24"/>
          <w:szCs w:val="24"/>
        </w:rPr>
      </w:pPr>
      <w:r w:rsidRPr="00C0773E">
        <w:rPr>
          <w:rFonts w:ascii="Times New Roman" w:hAnsi="Times New Roman" w:cs="Times New Roman"/>
          <w:sz w:val="24"/>
          <w:szCs w:val="24"/>
        </w:rPr>
        <w:t xml:space="preserve">Um sistema de controle de versão (VCS – </w:t>
      </w:r>
      <w:r w:rsidRPr="00C0773E">
        <w:rPr>
          <w:rFonts w:ascii="Times New Roman" w:hAnsi="Times New Roman" w:cs="Times New Roman"/>
          <w:i/>
          <w:iCs/>
          <w:sz w:val="24"/>
          <w:szCs w:val="24"/>
        </w:rPr>
        <w:t>Version Control System</w:t>
      </w:r>
      <w:r w:rsidRPr="00C0773E">
        <w:rPr>
          <w:rFonts w:ascii="Times New Roman" w:hAnsi="Times New Roman" w:cs="Times New Roman"/>
          <w:sz w:val="24"/>
          <w:szCs w:val="24"/>
        </w:rPr>
        <w:t>) é uma solução utilizada para gerenciar a mudança em documentos programas. A proposta é fazer com que as alterações realizadas, por um membro de uma eventual equipe de desenvolvimento, estejam presentes para outros componentes, sem a necessidade de análises complexas para prover integrações, bem como evitar conflitos.</w:t>
      </w:r>
    </w:p>
    <w:p w14:paraId="69D1D2B5" w14:textId="77777777" w:rsidR="00E34749" w:rsidRPr="00C0773E" w:rsidRDefault="00E34749" w:rsidP="00E34749">
      <w:pPr>
        <w:rPr>
          <w:rFonts w:ascii="Times New Roman" w:hAnsi="Times New Roman" w:cs="Times New Roman"/>
          <w:sz w:val="24"/>
          <w:szCs w:val="24"/>
        </w:rPr>
      </w:pPr>
      <w:r w:rsidRPr="00C0773E">
        <w:rPr>
          <w:rFonts w:ascii="Times New Roman" w:hAnsi="Times New Roman" w:cs="Times New Roman"/>
          <w:sz w:val="24"/>
          <w:szCs w:val="24"/>
        </w:rPr>
        <w:t>Segundo Moura (2013, p.19):</w:t>
      </w:r>
    </w:p>
    <w:p w14:paraId="318D4ED5" w14:textId="77777777" w:rsidR="00E34749" w:rsidRPr="00C0773E" w:rsidRDefault="00E34749" w:rsidP="00E34749">
      <w:pPr>
        <w:spacing w:line="240" w:lineRule="auto"/>
        <w:ind w:left="2832"/>
        <w:jc w:val="both"/>
        <w:rPr>
          <w:rFonts w:ascii="Times New Roman" w:hAnsi="Times New Roman" w:cs="Times New Roman"/>
          <w:sz w:val="20"/>
          <w:szCs w:val="20"/>
        </w:rPr>
      </w:pPr>
      <w:r w:rsidRPr="64D089F4">
        <w:rPr>
          <w:rFonts w:ascii="Times New Roman" w:hAnsi="Times New Roman" w:cs="Times New Roman"/>
          <w:sz w:val="20"/>
          <w:szCs w:val="20"/>
        </w:rPr>
        <w:t xml:space="preserve">Os repositórios, também conhecidos como Sistemas de Controle de Versão (SCV) ou simplesmente versionadores (e.g., CVS, </w:t>
      </w:r>
      <w:r w:rsidRPr="009071FD">
        <w:rPr>
          <w:rFonts w:ascii="Times New Roman" w:hAnsi="Times New Roman" w:cs="Times New Roman"/>
          <w:i/>
          <w:iCs/>
          <w:sz w:val="20"/>
          <w:szCs w:val="20"/>
        </w:rPr>
        <w:t>Subversion</w:t>
      </w:r>
      <w:r w:rsidRPr="64D089F4">
        <w:rPr>
          <w:rFonts w:ascii="Times New Roman" w:hAnsi="Times New Roman" w:cs="Times New Roman"/>
          <w:sz w:val="20"/>
          <w:szCs w:val="20"/>
        </w:rPr>
        <w:t xml:space="preserve">, Git), são responsáveis por registrar e facilitar o controle da evolução do </w:t>
      </w:r>
      <w:r w:rsidRPr="009071FD">
        <w:rPr>
          <w:rFonts w:ascii="Times New Roman" w:hAnsi="Times New Roman" w:cs="Times New Roman"/>
          <w:i/>
          <w:iCs/>
          <w:sz w:val="20"/>
          <w:szCs w:val="20"/>
        </w:rPr>
        <w:t>software</w:t>
      </w:r>
      <w:r w:rsidRPr="64D089F4">
        <w:rPr>
          <w:rFonts w:ascii="Times New Roman" w:hAnsi="Times New Roman" w:cs="Times New Roman"/>
          <w:sz w:val="20"/>
          <w:szCs w:val="20"/>
        </w:rPr>
        <w:t>. Tal evolução consiste em mudanças que podem ser de três tipos: alterações, inserções e remoções de linhas ou arquivos do código fonte, seja para acrescentar novas características ao programa ou para corrigir problemas conhecidos (</w:t>
      </w:r>
      <w:r w:rsidRPr="009071FD">
        <w:rPr>
          <w:rFonts w:ascii="Times New Roman" w:hAnsi="Times New Roman" w:cs="Times New Roman"/>
          <w:i/>
          <w:iCs/>
          <w:sz w:val="20"/>
          <w:szCs w:val="20"/>
        </w:rPr>
        <w:t>bugs</w:t>
      </w:r>
      <w:r w:rsidRPr="64D089F4">
        <w:rPr>
          <w:rFonts w:ascii="Times New Roman" w:hAnsi="Times New Roman" w:cs="Times New Roman"/>
          <w:sz w:val="20"/>
          <w:szCs w:val="20"/>
        </w:rPr>
        <w:t>). Além disso, há recursos mais avançados como ramificar um projeto de software ou unificar ramos de desenvolvimento.</w:t>
      </w:r>
    </w:p>
    <w:p w14:paraId="15161C7F" w14:textId="3B1B1DC3" w:rsidR="00E34749" w:rsidRPr="00C0773E" w:rsidRDefault="00E34749" w:rsidP="00E34749">
      <w:pPr>
        <w:spacing w:line="360" w:lineRule="auto"/>
        <w:rPr>
          <w:rFonts w:ascii="Times New Roman" w:hAnsi="Times New Roman" w:cs="Times New Roman"/>
          <w:sz w:val="24"/>
          <w:szCs w:val="24"/>
        </w:rPr>
      </w:pPr>
      <w:r w:rsidRPr="00C0773E">
        <w:rPr>
          <w:rFonts w:ascii="Times New Roman" w:hAnsi="Times New Roman" w:cs="Times New Roman"/>
          <w:sz w:val="24"/>
          <w:szCs w:val="24"/>
        </w:rPr>
        <w:t xml:space="preserve">O </w:t>
      </w:r>
      <w:r w:rsidRPr="00D11343">
        <w:rPr>
          <w:rFonts w:ascii="Times New Roman" w:hAnsi="Times New Roman" w:cs="Times New Roman"/>
          <w:sz w:val="24"/>
          <w:szCs w:val="24"/>
        </w:rPr>
        <w:t xml:space="preserve">quadro </w:t>
      </w:r>
      <w:r w:rsidR="00D11343" w:rsidRPr="00D11343">
        <w:rPr>
          <w:rFonts w:ascii="Times New Roman" w:hAnsi="Times New Roman" w:cs="Times New Roman"/>
          <w:sz w:val="24"/>
          <w:szCs w:val="24"/>
        </w:rPr>
        <w:t>12</w:t>
      </w:r>
      <w:r w:rsidRPr="00C0773E">
        <w:rPr>
          <w:rFonts w:ascii="Times New Roman" w:hAnsi="Times New Roman" w:cs="Times New Roman"/>
          <w:sz w:val="24"/>
          <w:szCs w:val="24"/>
        </w:rPr>
        <w:t>, apresentado abaixo, demonstra os problemas que podem ocorrer com a falta de um sistema de controle de versão.</w:t>
      </w:r>
    </w:p>
    <w:p w14:paraId="0C4FE2D2" w14:textId="29B286B4" w:rsidR="00E34749" w:rsidRPr="00C0773E" w:rsidRDefault="00E34749" w:rsidP="00E34749">
      <w:pPr>
        <w:spacing w:line="360" w:lineRule="auto"/>
        <w:jc w:val="center"/>
        <w:rPr>
          <w:rFonts w:ascii="Times New Roman" w:hAnsi="Times New Roman" w:cs="Times New Roman"/>
          <w:sz w:val="24"/>
          <w:szCs w:val="24"/>
        </w:rPr>
      </w:pPr>
      <w:r w:rsidRPr="00D11343">
        <w:rPr>
          <w:rFonts w:ascii="Times New Roman" w:hAnsi="Times New Roman" w:cs="Times New Roman"/>
          <w:sz w:val="24"/>
          <w:szCs w:val="24"/>
        </w:rPr>
        <w:t xml:space="preserve">Quadro </w:t>
      </w:r>
      <w:r w:rsidR="00D11343">
        <w:rPr>
          <w:rFonts w:ascii="Times New Roman" w:hAnsi="Times New Roman" w:cs="Times New Roman"/>
          <w:sz w:val="24"/>
          <w:szCs w:val="24"/>
        </w:rPr>
        <w:t>12</w:t>
      </w:r>
      <w:r w:rsidRPr="00C0773E">
        <w:rPr>
          <w:rFonts w:ascii="Times New Roman" w:hAnsi="Times New Roman" w:cs="Times New Roman"/>
          <w:sz w:val="24"/>
          <w:szCs w:val="24"/>
        </w:rPr>
        <w:t xml:space="preserve"> – Problemas causados pela falta de um sistema de controle de versões</w:t>
      </w:r>
    </w:p>
    <w:tbl>
      <w:tblPr>
        <w:tblStyle w:val="Tabelacomgrade"/>
        <w:tblW w:w="0" w:type="auto"/>
        <w:jc w:val="center"/>
        <w:tblLook w:val="04A0" w:firstRow="1" w:lastRow="0" w:firstColumn="1" w:lastColumn="0" w:noHBand="0" w:noVBand="1"/>
      </w:tblPr>
      <w:tblGrid>
        <w:gridCol w:w="2122"/>
        <w:gridCol w:w="6372"/>
      </w:tblGrid>
      <w:tr w:rsidR="00E34749" w:rsidRPr="00C0773E" w14:paraId="70025CC3" w14:textId="77777777" w:rsidTr="2A5C8022">
        <w:trPr>
          <w:jc w:val="center"/>
        </w:trPr>
        <w:tc>
          <w:tcPr>
            <w:tcW w:w="2122" w:type="dxa"/>
          </w:tcPr>
          <w:p w14:paraId="6FBD4BFB"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Problemas</w:t>
            </w:r>
          </w:p>
        </w:tc>
        <w:tc>
          <w:tcPr>
            <w:tcW w:w="6372" w:type="dxa"/>
          </w:tcPr>
          <w:p w14:paraId="4C18D724"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O que ocorre sem um sistema de controle de versões</w:t>
            </w:r>
          </w:p>
        </w:tc>
      </w:tr>
      <w:tr w:rsidR="00E34749" w:rsidRPr="00C0773E" w14:paraId="3B2D3C93" w14:textId="77777777" w:rsidTr="2A5C8022">
        <w:trPr>
          <w:jc w:val="center"/>
        </w:trPr>
        <w:tc>
          <w:tcPr>
            <w:tcW w:w="2122" w:type="dxa"/>
          </w:tcPr>
          <w:p w14:paraId="25AD9921" w14:textId="77777777" w:rsidR="00E34749" w:rsidRPr="00C0773E" w:rsidRDefault="00E34749" w:rsidP="00401DDB">
            <w:pPr>
              <w:rPr>
                <w:rFonts w:ascii="Times New Roman" w:hAnsi="Times New Roman" w:cs="Times New Roman"/>
                <w:sz w:val="20"/>
                <w:szCs w:val="20"/>
              </w:rPr>
            </w:pPr>
            <w:r w:rsidRPr="00C0773E">
              <w:rPr>
                <w:rFonts w:ascii="Times New Roman" w:hAnsi="Times New Roman" w:cs="Times New Roman"/>
                <w:sz w:val="20"/>
                <w:szCs w:val="20"/>
              </w:rPr>
              <w:t>Histórico</w:t>
            </w:r>
          </w:p>
          <w:p w14:paraId="0FD85D3C" w14:textId="77777777" w:rsidR="00E34749" w:rsidRPr="00C0773E" w:rsidRDefault="00E34749" w:rsidP="00401DDB">
            <w:pPr>
              <w:rPr>
                <w:rFonts w:ascii="Times New Roman" w:hAnsi="Times New Roman" w:cs="Times New Roman"/>
                <w:sz w:val="20"/>
                <w:szCs w:val="20"/>
              </w:rPr>
            </w:pPr>
          </w:p>
        </w:tc>
        <w:tc>
          <w:tcPr>
            <w:tcW w:w="6372" w:type="dxa"/>
          </w:tcPr>
          <w:p w14:paraId="7A7D7CE4" w14:textId="3DBECDFD" w:rsidR="00E34749" w:rsidRPr="00C0773E" w:rsidRDefault="00E34749" w:rsidP="00401DDB">
            <w:pPr>
              <w:rPr>
                <w:rFonts w:ascii="Times New Roman" w:hAnsi="Times New Roman" w:cs="Times New Roman"/>
                <w:sz w:val="20"/>
                <w:szCs w:val="20"/>
              </w:rPr>
            </w:pPr>
            <w:r w:rsidRPr="327E3156">
              <w:rPr>
                <w:rFonts w:ascii="Times New Roman" w:hAnsi="Times New Roman" w:cs="Times New Roman"/>
                <w:sz w:val="20"/>
                <w:szCs w:val="20"/>
              </w:rPr>
              <w:t xml:space="preserve">não há o registro da evolução do projeto e das alterações sobre cada arquivo; sem essas informações não se sabe quem fez o que, quando e onde; também é impossível revisitar versões sempre que desejado, pois os arquivos foram </w:t>
            </w:r>
            <w:r w:rsidR="54B3E3AD" w:rsidRPr="327E3156">
              <w:rPr>
                <w:rFonts w:ascii="Times New Roman" w:hAnsi="Times New Roman" w:cs="Times New Roman"/>
                <w:sz w:val="20"/>
                <w:szCs w:val="20"/>
              </w:rPr>
              <w:t>sobrescritos</w:t>
            </w:r>
            <w:r w:rsidRPr="327E3156">
              <w:rPr>
                <w:rFonts w:ascii="Times New Roman" w:hAnsi="Times New Roman" w:cs="Times New Roman"/>
                <w:sz w:val="20"/>
                <w:szCs w:val="20"/>
              </w:rPr>
              <w:t xml:space="preserve"> e não há possibilidade de reversão.</w:t>
            </w:r>
          </w:p>
        </w:tc>
      </w:tr>
      <w:tr w:rsidR="00E34749" w:rsidRPr="00C0773E" w14:paraId="6EFB27A6" w14:textId="77777777" w:rsidTr="2A5C8022">
        <w:trPr>
          <w:jc w:val="center"/>
        </w:trPr>
        <w:tc>
          <w:tcPr>
            <w:tcW w:w="2122" w:type="dxa"/>
          </w:tcPr>
          <w:p w14:paraId="5179B615" w14:textId="77777777" w:rsidR="00E34749" w:rsidRPr="00C0773E" w:rsidRDefault="00E34749" w:rsidP="00401DDB">
            <w:pPr>
              <w:rPr>
                <w:rFonts w:ascii="Times New Roman" w:hAnsi="Times New Roman" w:cs="Times New Roman"/>
                <w:sz w:val="20"/>
                <w:szCs w:val="20"/>
              </w:rPr>
            </w:pPr>
            <w:r w:rsidRPr="00C0773E">
              <w:rPr>
                <w:rFonts w:ascii="Times New Roman" w:hAnsi="Times New Roman" w:cs="Times New Roman"/>
                <w:sz w:val="20"/>
                <w:szCs w:val="20"/>
              </w:rPr>
              <w:t>Colaboração</w:t>
            </w:r>
          </w:p>
        </w:tc>
        <w:tc>
          <w:tcPr>
            <w:tcW w:w="6372" w:type="dxa"/>
          </w:tcPr>
          <w:p w14:paraId="454B25EF" w14:textId="4661DC87" w:rsidR="00E34749" w:rsidRPr="00C0773E"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não </w:t>
            </w:r>
            <w:r w:rsidR="6EA92920" w:rsidRPr="64D089F4">
              <w:rPr>
                <w:rFonts w:ascii="Times New Roman" w:hAnsi="Times New Roman" w:cs="Times New Roman"/>
                <w:sz w:val="20"/>
                <w:szCs w:val="20"/>
              </w:rPr>
              <w:t>há a possibilidade</w:t>
            </w:r>
            <w:r w:rsidRPr="64D089F4">
              <w:rPr>
                <w:rFonts w:ascii="Times New Roman" w:hAnsi="Times New Roman" w:cs="Times New Roman"/>
                <w:sz w:val="20"/>
                <w:szCs w:val="20"/>
              </w:rPr>
              <w:t xml:space="preserve"> que vários desenvolvedores trabalhem em paralelo sobre os mesmos arquivos, resultando na probabilidade de que um sobrescreva o código de outro, o que pode acarretar no surgimento de defeitos e perda de funcionalidades.</w:t>
            </w:r>
          </w:p>
        </w:tc>
      </w:tr>
      <w:tr w:rsidR="00E34749" w:rsidRPr="00C0773E" w14:paraId="0387761C" w14:textId="77777777" w:rsidTr="2A5C8022">
        <w:trPr>
          <w:jc w:val="center"/>
        </w:trPr>
        <w:tc>
          <w:tcPr>
            <w:tcW w:w="2122" w:type="dxa"/>
          </w:tcPr>
          <w:p w14:paraId="342D05BD" w14:textId="77777777" w:rsidR="00E34749" w:rsidRPr="00C0773E" w:rsidRDefault="00E34749" w:rsidP="00401DDB">
            <w:pPr>
              <w:rPr>
                <w:rFonts w:ascii="Times New Roman" w:hAnsi="Times New Roman" w:cs="Times New Roman"/>
                <w:sz w:val="20"/>
                <w:szCs w:val="20"/>
              </w:rPr>
            </w:pPr>
            <w:r w:rsidRPr="00C0773E">
              <w:rPr>
                <w:rFonts w:ascii="Times New Roman" w:hAnsi="Times New Roman" w:cs="Times New Roman"/>
                <w:sz w:val="20"/>
                <w:szCs w:val="20"/>
              </w:rPr>
              <w:t>Variações no Projeto</w:t>
            </w:r>
          </w:p>
        </w:tc>
        <w:tc>
          <w:tcPr>
            <w:tcW w:w="6372" w:type="dxa"/>
          </w:tcPr>
          <w:p w14:paraId="3E41F602" w14:textId="33560E38" w:rsidR="00E34749" w:rsidRPr="00C0773E"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não há </w:t>
            </w:r>
            <w:r w:rsidR="760BBF3A" w:rsidRPr="64D089F4">
              <w:rPr>
                <w:rFonts w:ascii="Times New Roman" w:hAnsi="Times New Roman" w:cs="Times New Roman"/>
                <w:sz w:val="20"/>
                <w:szCs w:val="20"/>
              </w:rPr>
              <w:t xml:space="preserve">a </w:t>
            </w:r>
            <w:r w:rsidRPr="64D089F4">
              <w:rPr>
                <w:rFonts w:ascii="Times New Roman" w:hAnsi="Times New Roman" w:cs="Times New Roman"/>
                <w:sz w:val="20"/>
                <w:szCs w:val="20"/>
              </w:rPr>
              <w:t>possibilidade de manter linhas diferentes de evolução do mesmo projeto; por exemplo, não é mantida uma versão 1.0 enquanto a equipe prepara uma versão 2.0.</w:t>
            </w:r>
          </w:p>
        </w:tc>
      </w:tr>
    </w:tbl>
    <w:p w14:paraId="600D4DA7" w14:textId="668D5346" w:rsidR="2A5C8022" w:rsidRDefault="2A5C8022"/>
    <w:p w14:paraId="7ECAB94E" w14:textId="7ABF04D9" w:rsidR="00E34749" w:rsidRDefault="00E34749" w:rsidP="00E34749">
      <w:pPr>
        <w:jc w:val="center"/>
        <w:rPr>
          <w:rFonts w:ascii="Times New Roman" w:hAnsi="Times New Roman" w:cs="Times New Roman"/>
          <w:sz w:val="24"/>
          <w:szCs w:val="24"/>
        </w:rPr>
      </w:pPr>
      <w:r w:rsidRPr="327E3156">
        <w:rPr>
          <w:rFonts w:ascii="Times New Roman" w:hAnsi="Times New Roman" w:cs="Times New Roman"/>
          <w:sz w:val="24"/>
          <w:szCs w:val="24"/>
        </w:rPr>
        <w:t xml:space="preserve">Fonte: Adaptado de Palestino </w:t>
      </w:r>
      <w:r w:rsidRPr="327E3156">
        <w:rPr>
          <w:rFonts w:ascii="Times New Roman" w:hAnsi="Times New Roman" w:cs="Times New Roman"/>
          <w:i/>
          <w:iCs/>
          <w:sz w:val="24"/>
          <w:szCs w:val="24"/>
        </w:rPr>
        <w:t>apud</w:t>
      </w:r>
      <w:r w:rsidRPr="327E3156">
        <w:rPr>
          <w:rFonts w:ascii="Times New Roman" w:hAnsi="Times New Roman" w:cs="Times New Roman"/>
          <w:sz w:val="24"/>
          <w:szCs w:val="24"/>
        </w:rPr>
        <w:t xml:space="preserve"> Dias</w:t>
      </w:r>
      <w:r w:rsidR="20A2942C" w:rsidRPr="327E3156">
        <w:rPr>
          <w:rFonts w:ascii="Times New Roman" w:hAnsi="Times New Roman" w:cs="Times New Roman"/>
          <w:sz w:val="24"/>
          <w:szCs w:val="24"/>
        </w:rPr>
        <w:t xml:space="preserve"> </w:t>
      </w:r>
      <w:r w:rsidRPr="327E3156">
        <w:rPr>
          <w:rFonts w:ascii="Times New Roman" w:hAnsi="Times New Roman" w:cs="Times New Roman"/>
          <w:sz w:val="24"/>
          <w:szCs w:val="24"/>
        </w:rPr>
        <w:t>(2015, p.30)</w:t>
      </w:r>
    </w:p>
    <w:p w14:paraId="0FC76A93" w14:textId="77777777" w:rsidR="00E34749" w:rsidRPr="00C82E35" w:rsidRDefault="00E34749" w:rsidP="00E34749">
      <w:pPr>
        <w:jc w:val="center"/>
        <w:rPr>
          <w:rFonts w:ascii="Times New Roman" w:hAnsi="Times New Roman" w:cs="Times New Roman"/>
          <w:sz w:val="24"/>
          <w:szCs w:val="24"/>
        </w:rPr>
      </w:pPr>
    </w:p>
    <w:p w14:paraId="4233DAD3" w14:textId="77777777" w:rsidR="00E34749" w:rsidRDefault="00E34749" w:rsidP="00E34749">
      <w:pPr>
        <w:spacing w:line="360" w:lineRule="auto"/>
        <w:ind w:firstLine="708"/>
        <w:jc w:val="both"/>
        <w:rPr>
          <w:rFonts w:ascii="Times New Roman" w:hAnsi="Times New Roman" w:cs="Times New Roman"/>
          <w:sz w:val="24"/>
          <w:szCs w:val="24"/>
        </w:rPr>
      </w:pPr>
      <w:r w:rsidRPr="00C0773E">
        <w:rPr>
          <w:rFonts w:ascii="Times New Roman" w:hAnsi="Times New Roman" w:cs="Times New Roman"/>
          <w:sz w:val="24"/>
          <w:szCs w:val="24"/>
        </w:rPr>
        <w:t xml:space="preserve">A utilização de um sistema de controle de versão, permite aos desenvolvedores, o acompanhamento de alterações desde as versões mais antigas, assim como a possibilidade de detectar e mesclar atualizações em mesmos arquivos, além de identificar conflitos. A solução dispõe de um repositório, que permite o acesso a qualquer versão de código já existente. Observa-se também que, sempre que possível, as alterações realizadas em um mesmo arquivo são mescladas de maneira automática pela solução VCS (VCS – </w:t>
      </w:r>
      <w:r w:rsidRPr="00C0773E">
        <w:rPr>
          <w:rFonts w:ascii="Times New Roman" w:hAnsi="Times New Roman" w:cs="Times New Roman"/>
          <w:i/>
          <w:iCs/>
          <w:sz w:val="24"/>
          <w:szCs w:val="24"/>
        </w:rPr>
        <w:t>Version Control System</w:t>
      </w:r>
      <w:r w:rsidRPr="00C0773E">
        <w:rPr>
          <w:rFonts w:ascii="Times New Roman" w:hAnsi="Times New Roman" w:cs="Times New Roman"/>
          <w:sz w:val="24"/>
          <w:szCs w:val="24"/>
        </w:rPr>
        <w:t>).</w:t>
      </w:r>
    </w:p>
    <w:p w14:paraId="5A5EA34C" w14:textId="77777777" w:rsidR="00E34749" w:rsidRPr="00C0773E" w:rsidRDefault="00E34749" w:rsidP="00E34749">
      <w:pPr>
        <w:spacing w:line="360" w:lineRule="auto"/>
        <w:ind w:firstLine="708"/>
        <w:jc w:val="both"/>
        <w:rPr>
          <w:rFonts w:ascii="Times New Roman" w:hAnsi="Times New Roman" w:cs="Times New Roman"/>
          <w:sz w:val="24"/>
          <w:szCs w:val="24"/>
        </w:rPr>
      </w:pPr>
    </w:p>
    <w:p w14:paraId="7BAB81DB" w14:textId="5C40E717" w:rsidR="00E34749" w:rsidRPr="00C82E35" w:rsidRDefault="00E34749" w:rsidP="00E34749">
      <w:pPr>
        <w:spacing w:line="360" w:lineRule="auto"/>
        <w:ind w:firstLine="708"/>
        <w:rPr>
          <w:rFonts w:ascii="Times New Roman" w:hAnsi="Times New Roman" w:cs="Times New Roman"/>
          <w:sz w:val="24"/>
          <w:szCs w:val="24"/>
        </w:rPr>
      </w:pPr>
      <w:r w:rsidRPr="00C82E35">
        <w:rPr>
          <w:rFonts w:ascii="Times New Roman" w:hAnsi="Times New Roman" w:cs="Times New Roman"/>
          <w:sz w:val="24"/>
          <w:szCs w:val="24"/>
        </w:rPr>
        <w:t xml:space="preserve">O quadro </w:t>
      </w:r>
      <w:r w:rsidR="000B5872">
        <w:rPr>
          <w:rFonts w:ascii="Times New Roman" w:hAnsi="Times New Roman" w:cs="Times New Roman"/>
          <w:sz w:val="24"/>
          <w:szCs w:val="24"/>
        </w:rPr>
        <w:t>13</w:t>
      </w:r>
      <w:r w:rsidRPr="00C82E35">
        <w:rPr>
          <w:rFonts w:ascii="Times New Roman" w:hAnsi="Times New Roman" w:cs="Times New Roman"/>
          <w:sz w:val="24"/>
          <w:szCs w:val="24"/>
        </w:rPr>
        <w:t>, abaixo, sintetiza as vantagens na adoção de um sistema de controle de versões.</w:t>
      </w:r>
    </w:p>
    <w:p w14:paraId="7DA1BA4C" w14:textId="22BF0ACE" w:rsidR="00E34749" w:rsidRPr="003F14FC" w:rsidRDefault="00E34749" w:rsidP="000B5872">
      <w:pPr>
        <w:spacing w:line="360" w:lineRule="auto"/>
        <w:jc w:val="center"/>
        <w:rPr>
          <w:rFonts w:ascii="Times New Roman" w:hAnsi="Times New Roman" w:cs="Times New Roman"/>
          <w:sz w:val="24"/>
          <w:szCs w:val="24"/>
        </w:rPr>
      </w:pPr>
      <w:r w:rsidRPr="000B5872">
        <w:rPr>
          <w:rFonts w:ascii="Times New Roman" w:hAnsi="Times New Roman" w:cs="Times New Roman"/>
          <w:sz w:val="24"/>
          <w:szCs w:val="24"/>
        </w:rPr>
        <w:t xml:space="preserve">Quadro </w:t>
      </w:r>
      <w:r w:rsidR="000B5872">
        <w:rPr>
          <w:rFonts w:ascii="Times New Roman" w:hAnsi="Times New Roman" w:cs="Times New Roman"/>
          <w:sz w:val="24"/>
          <w:szCs w:val="24"/>
        </w:rPr>
        <w:t>13</w:t>
      </w:r>
      <w:r w:rsidRPr="003F14FC">
        <w:rPr>
          <w:rFonts w:ascii="Times New Roman" w:hAnsi="Times New Roman" w:cs="Times New Roman"/>
          <w:sz w:val="24"/>
          <w:szCs w:val="24"/>
        </w:rPr>
        <w:t xml:space="preserve"> – Vantagens proporcionadas por um sistema de controle de versões</w:t>
      </w:r>
    </w:p>
    <w:tbl>
      <w:tblPr>
        <w:tblStyle w:val="Tabelacomgrade"/>
        <w:tblW w:w="0" w:type="auto"/>
        <w:jc w:val="center"/>
        <w:tblLook w:val="04A0" w:firstRow="1" w:lastRow="0" w:firstColumn="1" w:lastColumn="0" w:noHBand="0" w:noVBand="1"/>
      </w:tblPr>
      <w:tblGrid>
        <w:gridCol w:w="8494"/>
      </w:tblGrid>
      <w:tr w:rsidR="00E34749" w:rsidRPr="00C0773E" w14:paraId="60A84E16" w14:textId="77777777" w:rsidTr="64D089F4">
        <w:trPr>
          <w:jc w:val="center"/>
        </w:trPr>
        <w:tc>
          <w:tcPr>
            <w:tcW w:w="8494" w:type="dxa"/>
          </w:tcPr>
          <w:p w14:paraId="4074ECAC" w14:textId="77777777" w:rsidR="00E34749" w:rsidRPr="00C0773E" w:rsidRDefault="00E34749" w:rsidP="00401DDB">
            <w:pPr>
              <w:jc w:val="center"/>
              <w:rPr>
                <w:rFonts w:ascii="Times New Roman" w:hAnsi="Times New Roman" w:cs="Times New Roman"/>
                <w:sz w:val="20"/>
                <w:szCs w:val="20"/>
              </w:rPr>
            </w:pPr>
            <w:r w:rsidRPr="00C0773E">
              <w:rPr>
                <w:rFonts w:ascii="Times New Roman" w:hAnsi="Times New Roman" w:cs="Times New Roman"/>
                <w:sz w:val="20"/>
                <w:szCs w:val="20"/>
              </w:rPr>
              <w:t>Vantagens proporcionadas por um sistema de controle de versões</w:t>
            </w:r>
          </w:p>
        </w:tc>
      </w:tr>
      <w:tr w:rsidR="00E34749" w:rsidRPr="00C0773E" w14:paraId="28FFDF02" w14:textId="77777777" w:rsidTr="64D089F4">
        <w:trPr>
          <w:jc w:val="center"/>
        </w:trPr>
        <w:tc>
          <w:tcPr>
            <w:tcW w:w="8494" w:type="dxa"/>
          </w:tcPr>
          <w:p w14:paraId="33C88666" w14:textId="77777777" w:rsidR="00E34749" w:rsidRPr="00C0773E" w:rsidRDefault="00E34749" w:rsidP="006632BB">
            <w:pPr>
              <w:pStyle w:val="PargrafodaLista"/>
              <w:numPr>
                <w:ilvl w:val="0"/>
                <w:numId w:val="22"/>
              </w:numPr>
              <w:rPr>
                <w:rFonts w:ascii="Times New Roman" w:hAnsi="Times New Roman" w:cs="Times New Roman"/>
                <w:sz w:val="20"/>
                <w:szCs w:val="20"/>
              </w:rPr>
            </w:pPr>
            <w:r w:rsidRPr="64D089F4">
              <w:rPr>
                <w:rFonts w:ascii="Times New Roman" w:hAnsi="Times New Roman" w:cs="Times New Roman"/>
                <w:sz w:val="20"/>
                <w:szCs w:val="20"/>
              </w:rPr>
              <w:t>Controle de histórico (máquina do tempo): é possível resgatar/acessar implementações anteriores para posterior consulta, revisão, restauração em caso de equívocos etc.;</w:t>
            </w:r>
          </w:p>
          <w:p w14:paraId="2ED8B9D1" w14:textId="77777777" w:rsidR="00E34749" w:rsidRPr="00C0773E" w:rsidRDefault="00E34749" w:rsidP="006632BB">
            <w:pPr>
              <w:pStyle w:val="PargrafodaLista"/>
              <w:numPr>
                <w:ilvl w:val="0"/>
                <w:numId w:val="22"/>
              </w:numPr>
              <w:rPr>
                <w:rFonts w:ascii="Times New Roman" w:hAnsi="Times New Roman" w:cs="Times New Roman"/>
                <w:sz w:val="20"/>
                <w:szCs w:val="20"/>
              </w:rPr>
            </w:pPr>
            <w:r w:rsidRPr="64D089F4">
              <w:rPr>
                <w:rFonts w:ascii="Times New Roman" w:hAnsi="Times New Roman" w:cs="Times New Roman"/>
                <w:sz w:val="20"/>
                <w:szCs w:val="20"/>
              </w:rPr>
              <w:t>Facilita o trabalho em equipe;</w:t>
            </w:r>
          </w:p>
          <w:p w14:paraId="4B5D5AB2" w14:textId="77777777" w:rsidR="00E34749" w:rsidRPr="00C0773E" w:rsidRDefault="00E34749" w:rsidP="006632BB">
            <w:pPr>
              <w:pStyle w:val="PargrafodaLista"/>
              <w:numPr>
                <w:ilvl w:val="0"/>
                <w:numId w:val="22"/>
              </w:numPr>
              <w:rPr>
                <w:rFonts w:ascii="Times New Roman" w:hAnsi="Times New Roman" w:cs="Times New Roman"/>
                <w:sz w:val="20"/>
                <w:szCs w:val="20"/>
              </w:rPr>
            </w:pPr>
            <w:r w:rsidRPr="64D089F4">
              <w:rPr>
                <w:rFonts w:ascii="Times New Roman" w:hAnsi="Times New Roman" w:cs="Times New Roman"/>
                <w:sz w:val="20"/>
                <w:szCs w:val="20"/>
              </w:rPr>
              <w:t>Permite a ramificação e a junção dos arquivos de um projeto (</w:t>
            </w:r>
            <w:r w:rsidRPr="64D089F4">
              <w:rPr>
                <w:rFonts w:ascii="Times New Roman" w:hAnsi="Times New Roman" w:cs="Times New Roman"/>
                <w:i/>
                <w:iCs/>
                <w:sz w:val="20"/>
                <w:szCs w:val="20"/>
              </w:rPr>
              <w:t>branch / merge</w:t>
            </w:r>
            <w:r w:rsidRPr="64D089F4">
              <w:rPr>
                <w:rFonts w:ascii="Times New Roman" w:hAnsi="Times New Roman" w:cs="Times New Roman"/>
                <w:sz w:val="20"/>
                <w:szCs w:val="20"/>
              </w:rPr>
              <w:t>) com maior facilidade;</w:t>
            </w:r>
          </w:p>
          <w:p w14:paraId="576D3B59" w14:textId="77777777" w:rsidR="00E34749" w:rsidRPr="00C0773E" w:rsidRDefault="00E34749" w:rsidP="006632BB">
            <w:pPr>
              <w:pStyle w:val="PargrafodaLista"/>
              <w:numPr>
                <w:ilvl w:val="0"/>
                <w:numId w:val="22"/>
              </w:numPr>
              <w:rPr>
                <w:rFonts w:ascii="Times New Roman" w:hAnsi="Times New Roman" w:cs="Times New Roman"/>
                <w:sz w:val="20"/>
                <w:szCs w:val="20"/>
              </w:rPr>
            </w:pPr>
            <w:r w:rsidRPr="64D089F4">
              <w:rPr>
                <w:rFonts w:ascii="Times New Roman" w:hAnsi="Times New Roman" w:cs="Times New Roman"/>
                <w:sz w:val="20"/>
                <w:szCs w:val="20"/>
              </w:rPr>
              <w:t>Segurança (um determinado grupo de colaboradores, por exemplo, pode ter acesso somente a uma ramificação);</w:t>
            </w:r>
          </w:p>
          <w:p w14:paraId="148AB9A0" w14:textId="77777777" w:rsidR="00E34749" w:rsidRPr="00C0773E" w:rsidRDefault="00E34749" w:rsidP="006632BB">
            <w:pPr>
              <w:pStyle w:val="PargrafodaLista"/>
              <w:numPr>
                <w:ilvl w:val="0"/>
                <w:numId w:val="22"/>
              </w:numPr>
              <w:rPr>
                <w:rFonts w:ascii="Times New Roman" w:hAnsi="Times New Roman" w:cs="Times New Roman"/>
                <w:sz w:val="20"/>
                <w:szCs w:val="20"/>
              </w:rPr>
            </w:pPr>
            <w:r w:rsidRPr="64D089F4">
              <w:rPr>
                <w:rFonts w:ascii="Times New Roman" w:hAnsi="Times New Roman" w:cs="Times New Roman"/>
                <w:sz w:val="20"/>
                <w:szCs w:val="20"/>
              </w:rPr>
              <w:t>Organização (economia de espaço e trabalho).</w:t>
            </w:r>
          </w:p>
        </w:tc>
      </w:tr>
    </w:tbl>
    <w:p w14:paraId="7B1B05D2" w14:textId="0C26A6F8" w:rsidR="00E34749" w:rsidRDefault="00E34749" w:rsidP="00E34749">
      <w:pPr>
        <w:jc w:val="center"/>
        <w:rPr>
          <w:rFonts w:ascii="Times New Roman" w:hAnsi="Times New Roman" w:cs="Times New Roman"/>
          <w:sz w:val="24"/>
          <w:szCs w:val="24"/>
        </w:rPr>
      </w:pPr>
      <w:r w:rsidRPr="64D089F4">
        <w:rPr>
          <w:rFonts w:ascii="Times New Roman" w:hAnsi="Times New Roman" w:cs="Times New Roman"/>
          <w:sz w:val="24"/>
          <w:szCs w:val="24"/>
        </w:rPr>
        <w:t>Fonte: desenvolvido pelos autores</w:t>
      </w:r>
      <w:r w:rsidR="568E7D69" w:rsidRPr="64D089F4">
        <w:rPr>
          <w:rFonts w:ascii="Times New Roman" w:hAnsi="Times New Roman" w:cs="Times New Roman"/>
          <w:sz w:val="24"/>
          <w:szCs w:val="24"/>
        </w:rPr>
        <w:t xml:space="preserve"> (2021)</w:t>
      </w:r>
    </w:p>
    <w:p w14:paraId="51701315" w14:textId="77777777" w:rsidR="00E34749" w:rsidRPr="00C0773E" w:rsidRDefault="00E34749" w:rsidP="00E34749">
      <w:pPr>
        <w:rPr>
          <w:rFonts w:ascii="Times New Roman" w:hAnsi="Times New Roman" w:cs="Times New Roman"/>
          <w:sz w:val="24"/>
          <w:szCs w:val="24"/>
        </w:rPr>
      </w:pPr>
    </w:p>
    <w:p w14:paraId="56BB4F09" w14:textId="06274C98" w:rsidR="00E34749" w:rsidRPr="00C0773E" w:rsidRDefault="00E34749" w:rsidP="00E34749">
      <w:pPr>
        <w:spacing w:line="360" w:lineRule="auto"/>
        <w:ind w:firstLine="708"/>
        <w:jc w:val="both"/>
        <w:rPr>
          <w:rFonts w:ascii="Times New Roman" w:hAnsi="Times New Roman" w:cs="Times New Roman"/>
          <w:sz w:val="24"/>
          <w:szCs w:val="24"/>
        </w:rPr>
      </w:pPr>
      <w:r w:rsidRPr="00C0773E">
        <w:rPr>
          <w:rFonts w:ascii="Times New Roman" w:hAnsi="Times New Roman" w:cs="Times New Roman"/>
          <w:sz w:val="24"/>
          <w:szCs w:val="24"/>
        </w:rPr>
        <w:t xml:space="preserve">Independentemente do sistema de controle de versão utilizado, alguns termos são comuns a soluções encontradas no mercado, o </w:t>
      </w:r>
      <w:r w:rsidRPr="000B5872">
        <w:rPr>
          <w:rFonts w:ascii="Times New Roman" w:hAnsi="Times New Roman" w:cs="Times New Roman"/>
          <w:sz w:val="24"/>
          <w:szCs w:val="24"/>
        </w:rPr>
        <w:t xml:space="preserve">quadro </w:t>
      </w:r>
      <w:r w:rsidR="000B5872" w:rsidRPr="000B5872">
        <w:rPr>
          <w:rFonts w:ascii="Times New Roman" w:hAnsi="Times New Roman" w:cs="Times New Roman"/>
          <w:sz w:val="24"/>
          <w:szCs w:val="24"/>
        </w:rPr>
        <w:t>14</w:t>
      </w:r>
      <w:r w:rsidRPr="00C0773E">
        <w:rPr>
          <w:rFonts w:ascii="Times New Roman" w:hAnsi="Times New Roman" w:cs="Times New Roman"/>
          <w:sz w:val="24"/>
          <w:szCs w:val="24"/>
        </w:rPr>
        <w:t xml:space="preserve"> abaixo, elenca a relação de termos e características presentes em VCS (</w:t>
      </w:r>
      <w:r w:rsidRPr="00C0773E">
        <w:rPr>
          <w:rFonts w:ascii="Times New Roman" w:hAnsi="Times New Roman" w:cs="Times New Roman"/>
          <w:i/>
          <w:iCs/>
          <w:sz w:val="24"/>
          <w:szCs w:val="24"/>
        </w:rPr>
        <w:t>Version Control System</w:t>
      </w:r>
      <w:r w:rsidRPr="00C0773E">
        <w:rPr>
          <w:rFonts w:ascii="Times New Roman" w:hAnsi="Times New Roman" w:cs="Times New Roman"/>
          <w:sz w:val="24"/>
          <w:szCs w:val="24"/>
        </w:rPr>
        <w:t>).</w:t>
      </w:r>
    </w:p>
    <w:p w14:paraId="6AD3EEF3" w14:textId="256E5D85" w:rsidR="00E34749" w:rsidRPr="003F14FC" w:rsidRDefault="00E34749" w:rsidP="00E34749">
      <w:pPr>
        <w:spacing w:line="360" w:lineRule="auto"/>
        <w:jc w:val="center"/>
        <w:rPr>
          <w:rFonts w:ascii="Times New Roman" w:hAnsi="Times New Roman" w:cs="Times New Roman"/>
          <w:sz w:val="24"/>
          <w:szCs w:val="24"/>
        </w:rPr>
      </w:pPr>
      <w:r w:rsidRPr="000B5872">
        <w:rPr>
          <w:rFonts w:ascii="Times New Roman" w:hAnsi="Times New Roman" w:cs="Times New Roman"/>
          <w:sz w:val="24"/>
          <w:szCs w:val="24"/>
        </w:rPr>
        <w:t xml:space="preserve">Quadro </w:t>
      </w:r>
      <w:r w:rsidR="000B5872" w:rsidRPr="000B5872">
        <w:rPr>
          <w:rFonts w:ascii="Times New Roman" w:hAnsi="Times New Roman" w:cs="Times New Roman"/>
          <w:sz w:val="24"/>
          <w:szCs w:val="24"/>
        </w:rPr>
        <w:t>14</w:t>
      </w:r>
      <w:r w:rsidRPr="000B5872">
        <w:rPr>
          <w:rFonts w:ascii="Times New Roman" w:hAnsi="Times New Roman" w:cs="Times New Roman"/>
          <w:sz w:val="24"/>
          <w:szCs w:val="24"/>
        </w:rPr>
        <w:t xml:space="preserve"> – Termos e características encontrados em Sistemas de Controle de Versões</w:t>
      </w:r>
    </w:p>
    <w:tbl>
      <w:tblPr>
        <w:tblStyle w:val="Tabelacomgrade"/>
        <w:tblW w:w="0" w:type="auto"/>
        <w:jc w:val="center"/>
        <w:tblLook w:val="04A0" w:firstRow="1" w:lastRow="0" w:firstColumn="1" w:lastColumn="0" w:noHBand="0" w:noVBand="1"/>
      </w:tblPr>
      <w:tblGrid>
        <w:gridCol w:w="2122"/>
        <w:gridCol w:w="6372"/>
      </w:tblGrid>
      <w:tr w:rsidR="00E34749" w:rsidRPr="00C0773E" w14:paraId="76579212" w14:textId="77777777" w:rsidTr="327E3156">
        <w:trPr>
          <w:jc w:val="center"/>
        </w:trPr>
        <w:tc>
          <w:tcPr>
            <w:tcW w:w="2122" w:type="dxa"/>
          </w:tcPr>
          <w:p w14:paraId="5F82C295" w14:textId="77777777" w:rsidR="00E34749" w:rsidRPr="00C0773E" w:rsidRDefault="00E34749" w:rsidP="00401DDB">
            <w:pPr>
              <w:jc w:val="center"/>
              <w:rPr>
                <w:rFonts w:ascii="Times New Roman" w:hAnsi="Times New Roman" w:cs="Times New Roman"/>
                <w:b/>
                <w:bCs/>
                <w:sz w:val="20"/>
                <w:szCs w:val="20"/>
              </w:rPr>
            </w:pPr>
            <w:r w:rsidRPr="00C0773E">
              <w:rPr>
                <w:rFonts w:ascii="Times New Roman" w:hAnsi="Times New Roman" w:cs="Times New Roman"/>
                <w:b/>
                <w:bCs/>
                <w:sz w:val="20"/>
                <w:szCs w:val="20"/>
              </w:rPr>
              <w:t>Termo/Característica</w:t>
            </w:r>
          </w:p>
        </w:tc>
        <w:tc>
          <w:tcPr>
            <w:tcW w:w="6372" w:type="dxa"/>
          </w:tcPr>
          <w:p w14:paraId="366FB3F5"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Descrição</w:t>
            </w:r>
          </w:p>
        </w:tc>
      </w:tr>
      <w:tr w:rsidR="00E34749" w:rsidRPr="00C0773E" w14:paraId="5D9AB313" w14:textId="77777777" w:rsidTr="327E3156">
        <w:trPr>
          <w:jc w:val="center"/>
        </w:trPr>
        <w:tc>
          <w:tcPr>
            <w:tcW w:w="2122" w:type="dxa"/>
          </w:tcPr>
          <w:p w14:paraId="188BB51A"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item de configuração</w:t>
            </w:r>
          </w:p>
        </w:tc>
        <w:tc>
          <w:tcPr>
            <w:tcW w:w="6372" w:type="dxa"/>
          </w:tcPr>
          <w:p w14:paraId="42AF63F6" w14:textId="076C58C2" w:rsidR="00E34749" w:rsidRPr="00C0773E" w:rsidRDefault="2AC64A7D" w:rsidP="00401DDB">
            <w:pPr>
              <w:rPr>
                <w:rFonts w:ascii="Times New Roman" w:hAnsi="Times New Roman" w:cs="Times New Roman"/>
                <w:sz w:val="20"/>
                <w:szCs w:val="20"/>
              </w:rPr>
            </w:pPr>
            <w:r w:rsidRPr="64D089F4">
              <w:rPr>
                <w:rFonts w:ascii="Times New Roman" w:hAnsi="Times New Roman" w:cs="Times New Roman"/>
                <w:sz w:val="20"/>
                <w:szCs w:val="20"/>
              </w:rPr>
              <w:t>R</w:t>
            </w:r>
            <w:r w:rsidR="00E34749" w:rsidRPr="64D089F4">
              <w:rPr>
                <w:rFonts w:ascii="Times New Roman" w:hAnsi="Times New Roman" w:cs="Times New Roman"/>
                <w:sz w:val="20"/>
                <w:szCs w:val="20"/>
              </w:rPr>
              <w:t>epresenta cada um dos elementos de informação que são criados, ou que são necessários, durante o desenvolvimento de um produto de software. eles devem ser identificados de maneira única e sua evolução deve ser passível de rastreamento.</w:t>
            </w:r>
          </w:p>
        </w:tc>
      </w:tr>
      <w:tr w:rsidR="00E34749" w:rsidRPr="00C0773E" w14:paraId="6A5B67D0" w14:textId="77777777" w:rsidTr="327E3156">
        <w:trPr>
          <w:jc w:val="center"/>
        </w:trPr>
        <w:tc>
          <w:tcPr>
            <w:tcW w:w="2122" w:type="dxa"/>
          </w:tcPr>
          <w:p w14:paraId="12D4D086"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repositório</w:t>
            </w:r>
          </w:p>
        </w:tc>
        <w:tc>
          <w:tcPr>
            <w:tcW w:w="6372" w:type="dxa"/>
          </w:tcPr>
          <w:p w14:paraId="09505862" w14:textId="6295B8DB" w:rsidR="00E34749" w:rsidRPr="00C0773E" w:rsidRDefault="2559BC8F"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o local de armazenamento de todas as versões dos arquivos.</w:t>
            </w:r>
          </w:p>
        </w:tc>
      </w:tr>
      <w:tr w:rsidR="00E34749" w:rsidRPr="00C0773E" w14:paraId="7B46E575" w14:textId="77777777" w:rsidTr="327E3156">
        <w:trPr>
          <w:jc w:val="center"/>
        </w:trPr>
        <w:tc>
          <w:tcPr>
            <w:tcW w:w="2122" w:type="dxa"/>
          </w:tcPr>
          <w:p w14:paraId="4FAA89F4"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versão</w:t>
            </w:r>
          </w:p>
        </w:tc>
        <w:tc>
          <w:tcPr>
            <w:tcW w:w="6372" w:type="dxa"/>
          </w:tcPr>
          <w:p w14:paraId="5C7B24FD" w14:textId="24E1941C" w:rsidR="00E34749" w:rsidRPr="00C0773E" w:rsidRDefault="1B971B94" w:rsidP="00401DDB">
            <w:pPr>
              <w:rPr>
                <w:rFonts w:ascii="Times New Roman" w:hAnsi="Times New Roman" w:cs="Times New Roman"/>
                <w:sz w:val="20"/>
                <w:szCs w:val="20"/>
              </w:rPr>
            </w:pPr>
            <w:r w:rsidRPr="64D089F4">
              <w:rPr>
                <w:rFonts w:ascii="Times New Roman" w:hAnsi="Times New Roman" w:cs="Times New Roman"/>
                <w:sz w:val="20"/>
                <w:szCs w:val="20"/>
              </w:rPr>
              <w:t>R</w:t>
            </w:r>
            <w:r w:rsidR="00E34749" w:rsidRPr="64D089F4">
              <w:rPr>
                <w:rFonts w:ascii="Times New Roman" w:hAnsi="Times New Roman" w:cs="Times New Roman"/>
                <w:sz w:val="20"/>
                <w:szCs w:val="20"/>
              </w:rPr>
              <w:t>epresenta o estado de um item de configuração que está sendo modificado. Toda versão deve possuir um identificador único, ou VID (</w:t>
            </w:r>
            <w:r w:rsidR="00E34749" w:rsidRPr="64D089F4">
              <w:rPr>
                <w:rFonts w:ascii="Times New Roman" w:hAnsi="Times New Roman" w:cs="Times New Roman"/>
                <w:i/>
                <w:iCs/>
                <w:sz w:val="20"/>
                <w:szCs w:val="20"/>
              </w:rPr>
              <w:t>Version Identifier</w:t>
            </w:r>
            <w:r w:rsidR="00E34749" w:rsidRPr="64D089F4">
              <w:rPr>
                <w:rFonts w:ascii="Times New Roman" w:hAnsi="Times New Roman" w:cs="Times New Roman"/>
                <w:sz w:val="20"/>
                <w:szCs w:val="20"/>
              </w:rPr>
              <w:t>).</w:t>
            </w:r>
          </w:p>
        </w:tc>
      </w:tr>
      <w:tr w:rsidR="00E34749" w:rsidRPr="00C0773E" w14:paraId="45EDA754" w14:textId="77777777" w:rsidTr="327E3156">
        <w:trPr>
          <w:jc w:val="center"/>
        </w:trPr>
        <w:tc>
          <w:tcPr>
            <w:tcW w:w="2122" w:type="dxa"/>
          </w:tcPr>
          <w:p w14:paraId="69DDBAC1"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revisão</w:t>
            </w:r>
          </w:p>
        </w:tc>
        <w:tc>
          <w:tcPr>
            <w:tcW w:w="6372" w:type="dxa"/>
          </w:tcPr>
          <w:p w14:paraId="7A5264B0" w14:textId="7CFBB4E2" w:rsidR="00E34749" w:rsidRPr="00C0773E" w:rsidRDefault="46AD54B0"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uma versão que resulta de correção de defeitos ou implementação de uma nova funcionalidade. As revisões evoluem sequencialmente.</w:t>
            </w:r>
          </w:p>
        </w:tc>
      </w:tr>
      <w:tr w:rsidR="00E34749" w:rsidRPr="00C0773E" w14:paraId="63EEFFFD" w14:textId="77777777" w:rsidTr="327E3156">
        <w:trPr>
          <w:jc w:val="center"/>
        </w:trPr>
        <w:tc>
          <w:tcPr>
            <w:tcW w:w="2122" w:type="dxa"/>
          </w:tcPr>
          <w:p w14:paraId="493910DD"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t>ramo</w:t>
            </w:r>
          </w:p>
        </w:tc>
        <w:tc>
          <w:tcPr>
            <w:tcW w:w="6372" w:type="dxa"/>
          </w:tcPr>
          <w:p w14:paraId="2D48D5D6" w14:textId="5F574393" w:rsidR="00E34749" w:rsidRPr="00C0773E" w:rsidRDefault="35B7F85A" w:rsidP="00401DDB">
            <w:pPr>
              <w:rPr>
                <w:rFonts w:ascii="Times New Roman" w:hAnsi="Times New Roman" w:cs="Times New Roman"/>
                <w:sz w:val="20"/>
                <w:szCs w:val="20"/>
              </w:rPr>
            </w:pPr>
            <w:r w:rsidRPr="64D089F4">
              <w:rPr>
                <w:rFonts w:ascii="Times New Roman" w:hAnsi="Times New Roman" w:cs="Times New Roman"/>
                <w:sz w:val="20"/>
                <w:szCs w:val="20"/>
              </w:rPr>
              <w:t>U</w:t>
            </w:r>
            <w:r w:rsidR="00E34749" w:rsidRPr="64D089F4">
              <w:rPr>
                <w:rFonts w:ascii="Times New Roman" w:hAnsi="Times New Roman" w:cs="Times New Roman"/>
                <w:sz w:val="20"/>
                <w:szCs w:val="20"/>
              </w:rPr>
              <w:t>ma versão paralela ou alternativa. Os ramos não substituem as</w:t>
            </w:r>
          </w:p>
          <w:p w14:paraId="5E404DA1" w14:textId="77777777" w:rsidR="00E34749" w:rsidRPr="00C0773E" w:rsidRDefault="00E34749" w:rsidP="00401DDB">
            <w:pPr>
              <w:rPr>
                <w:rFonts w:ascii="Times New Roman" w:hAnsi="Times New Roman" w:cs="Times New Roman"/>
                <w:sz w:val="20"/>
                <w:szCs w:val="20"/>
              </w:rPr>
            </w:pPr>
            <w:r w:rsidRPr="00C0773E">
              <w:rPr>
                <w:rFonts w:ascii="Times New Roman" w:hAnsi="Times New Roman" w:cs="Times New Roman"/>
                <w:sz w:val="20"/>
                <w:szCs w:val="20"/>
              </w:rPr>
              <w:t>versões anteriores e são usados concorrentemente em configurações alternativas.</w:t>
            </w:r>
          </w:p>
        </w:tc>
      </w:tr>
      <w:tr w:rsidR="00E34749" w:rsidRPr="00C0773E" w14:paraId="238E8E83" w14:textId="77777777" w:rsidTr="327E3156">
        <w:trPr>
          <w:jc w:val="center"/>
        </w:trPr>
        <w:tc>
          <w:tcPr>
            <w:tcW w:w="2122" w:type="dxa"/>
          </w:tcPr>
          <w:p w14:paraId="62DF7954"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sz w:val="20"/>
                <w:szCs w:val="20"/>
              </w:rPr>
              <w:lastRenderedPageBreak/>
              <w:t>espaço de trabalho</w:t>
            </w:r>
          </w:p>
        </w:tc>
        <w:tc>
          <w:tcPr>
            <w:tcW w:w="6372" w:type="dxa"/>
          </w:tcPr>
          <w:p w14:paraId="323E855A" w14:textId="31C859CF" w:rsidR="00E34749" w:rsidRPr="00C0773E" w:rsidRDefault="26A4F3BB"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o espaço temporário para manter uma cópia local da versão a ser modificada. Ele isola as alterações feitas por um desenvolvedor de outras alterações paralelas, tornando essa versão privada.</w:t>
            </w:r>
          </w:p>
        </w:tc>
      </w:tr>
      <w:tr w:rsidR="00E34749" w:rsidRPr="00C0773E" w14:paraId="2F33E58E" w14:textId="77777777" w:rsidTr="327E3156">
        <w:trPr>
          <w:jc w:val="center"/>
        </w:trPr>
        <w:tc>
          <w:tcPr>
            <w:tcW w:w="2122" w:type="dxa"/>
          </w:tcPr>
          <w:p w14:paraId="2EFDEFA3" w14:textId="77777777" w:rsidR="00E34749" w:rsidRPr="00C0773E" w:rsidRDefault="00E34749" w:rsidP="00401DDB">
            <w:pPr>
              <w:rPr>
                <w:rFonts w:ascii="Times New Roman" w:hAnsi="Times New Roman" w:cs="Times New Roman"/>
                <w:b/>
                <w:bCs/>
                <w:sz w:val="20"/>
                <w:szCs w:val="20"/>
              </w:rPr>
            </w:pPr>
            <w:r w:rsidRPr="00C0773E">
              <w:rPr>
                <w:rFonts w:ascii="Times New Roman" w:hAnsi="Times New Roman" w:cs="Times New Roman"/>
                <w:b/>
                <w:bCs/>
                <w:i/>
                <w:iCs/>
                <w:sz w:val="20"/>
                <w:szCs w:val="20"/>
              </w:rPr>
              <w:t>check out</w:t>
            </w:r>
            <w:r w:rsidRPr="00C0773E">
              <w:rPr>
                <w:rFonts w:ascii="Times New Roman" w:hAnsi="Times New Roman" w:cs="Times New Roman"/>
                <w:b/>
                <w:bCs/>
                <w:sz w:val="20"/>
                <w:szCs w:val="20"/>
              </w:rPr>
              <w:t xml:space="preserve"> (clone)</w:t>
            </w:r>
          </w:p>
        </w:tc>
        <w:tc>
          <w:tcPr>
            <w:tcW w:w="6372" w:type="dxa"/>
          </w:tcPr>
          <w:p w14:paraId="5EDF14F5" w14:textId="6E2A3A41" w:rsidR="00E34749" w:rsidRPr="00C0773E" w:rsidRDefault="6BC6FE91"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o ato de criar uma cópia de trabalho local do repositório.</w:t>
            </w:r>
          </w:p>
        </w:tc>
      </w:tr>
      <w:tr w:rsidR="00E34749" w:rsidRPr="00C0773E" w14:paraId="2DFB010A" w14:textId="77777777" w:rsidTr="327E3156">
        <w:trPr>
          <w:jc w:val="center"/>
        </w:trPr>
        <w:tc>
          <w:tcPr>
            <w:tcW w:w="2122" w:type="dxa"/>
          </w:tcPr>
          <w:p w14:paraId="74FA374C" w14:textId="77777777" w:rsidR="00E34749" w:rsidRPr="00C0773E" w:rsidRDefault="00E34749" w:rsidP="00401DDB">
            <w:pPr>
              <w:rPr>
                <w:rFonts w:ascii="Times New Roman" w:hAnsi="Times New Roman" w:cs="Times New Roman"/>
                <w:b/>
                <w:bCs/>
                <w:i/>
                <w:iCs/>
                <w:sz w:val="20"/>
                <w:szCs w:val="20"/>
              </w:rPr>
            </w:pPr>
            <w:r w:rsidRPr="00C0773E">
              <w:rPr>
                <w:rFonts w:ascii="Times New Roman" w:hAnsi="Times New Roman" w:cs="Times New Roman"/>
                <w:b/>
                <w:bCs/>
                <w:i/>
                <w:iCs/>
                <w:sz w:val="20"/>
                <w:szCs w:val="20"/>
              </w:rPr>
              <w:t>update</w:t>
            </w:r>
          </w:p>
        </w:tc>
        <w:tc>
          <w:tcPr>
            <w:tcW w:w="6372" w:type="dxa"/>
          </w:tcPr>
          <w:p w14:paraId="3E286016" w14:textId="6509CA92" w:rsidR="00E34749" w:rsidRPr="00C0773E" w:rsidRDefault="497B25EA"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o ato de enviar as modificações contidas no repositório para a área de trabalho.</w:t>
            </w:r>
          </w:p>
        </w:tc>
      </w:tr>
      <w:tr w:rsidR="00E34749" w:rsidRPr="00C0773E" w14:paraId="501DB3C8" w14:textId="77777777" w:rsidTr="327E3156">
        <w:trPr>
          <w:jc w:val="center"/>
        </w:trPr>
        <w:tc>
          <w:tcPr>
            <w:tcW w:w="2122" w:type="dxa"/>
          </w:tcPr>
          <w:p w14:paraId="11639655" w14:textId="77777777" w:rsidR="00E34749" w:rsidRPr="00C0773E" w:rsidRDefault="00E34749" w:rsidP="00401DDB">
            <w:pPr>
              <w:rPr>
                <w:rFonts w:ascii="Times New Roman" w:hAnsi="Times New Roman" w:cs="Times New Roman"/>
                <w:b/>
                <w:bCs/>
                <w:i/>
                <w:iCs/>
                <w:sz w:val="20"/>
                <w:szCs w:val="20"/>
              </w:rPr>
            </w:pPr>
            <w:r w:rsidRPr="00C0773E">
              <w:rPr>
                <w:rFonts w:ascii="Times New Roman" w:hAnsi="Times New Roman" w:cs="Times New Roman"/>
                <w:b/>
                <w:bCs/>
                <w:i/>
                <w:iCs/>
                <w:sz w:val="20"/>
                <w:szCs w:val="20"/>
              </w:rPr>
              <w:t>commit</w:t>
            </w:r>
          </w:p>
        </w:tc>
        <w:tc>
          <w:tcPr>
            <w:tcW w:w="6372" w:type="dxa"/>
          </w:tcPr>
          <w:p w14:paraId="348AE91C" w14:textId="43AD1FBA" w:rsidR="00E34749" w:rsidRPr="00C0773E" w:rsidRDefault="1C084E0C"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o ato de criar o artefato no repositório pela primeira vez ou criar uma nova versão do artefato quando este passar por uma modificação,</w:t>
            </w:r>
          </w:p>
        </w:tc>
      </w:tr>
      <w:tr w:rsidR="00E34749" w:rsidRPr="00C0773E" w14:paraId="1C8CA02A" w14:textId="77777777" w:rsidTr="327E3156">
        <w:trPr>
          <w:jc w:val="center"/>
        </w:trPr>
        <w:tc>
          <w:tcPr>
            <w:tcW w:w="2122" w:type="dxa"/>
          </w:tcPr>
          <w:p w14:paraId="1E86ECFB" w14:textId="77777777" w:rsidR="00E34749" w:rsidRPr="00C0773E" w:rsidRDefault="00E34749" w:rsidP="00401DDB">
            <w:pPr>
              <w:rPr>
                <w:rFonts w:ascii="Times New Roman" w:hAnsi="Times New Roman" w:cs="Times New Roman"/>
                <w:b/>
                <w:bCs/>
                <w:i/>
                <w:iCs/>
                <w:sz w:val="20"/>
                <w:szCs w:val="20"/>
              </w:rPr>
            </w:pPr>
            <w:r w:rsidRPr="00C0773E">
              <w:rPr>
                <w:rFonts w:ascii="Times New Roman" w:hAnsi="Times New Roman" w:cs="Times New Roman"/>
                <w:b/>
                <w:bCs/>
                <w:i/>
                <w:iCs/>
                <w:sz w:val="20"/>
                <w:szCs w:val="20"/>
              </w:rPr>
              <w:t>merge</w:t>
            </w:r>
          </w:p>
        </w:tc>
        <w:tc>
          <w:tcPr>
            <w:tcW w:w="6372" w:type="dxa"/>
          </w:tcPr>
          <w:p w14:paraId="393E0D2F" w14:textId="52C91F30" w:rsidR="00E34749" w:rsidRPr="00C0773E" w:rsidRDefault="09573B2C" w:rsidP="00401DDB">
            <w:pPr>
              <w:rPr>
                <w:rFonts w:ascii="Times New Roman" w:hAnsi="Times New Roman" w:cs="Times New Roman"/>
                <w:sz w:val="20"/>
                <w:szCs w:val="20"/>
              </w:rPr>
            </w:pPr>
            <w:r w:rsidRPr="327E3156">
              <w:rPr>
                <w:rFonts w:ascii="Times New Roman" w:hAnsi="Times New Roman" w:cs="Times New Roman"/>
                <w:sz w:val="20"/>
                <w:szCs w:val="20"/>
              </w:rPr>
              <w:t>É</w:t>
            </w:r>
            <w:r w:rsidR="00E34749" w:rsidRPr="327E3156">
              <w:rPr>
                <w:rFonts w:ascii="Times New Roman" w:hAnsi="Times New Roman" w:cs="Times New Roman"/>
                <w:sz w:val="20"/>
                <w:szCs w:val="20"/>
              </w:rPr>
              <w:t xml:space="preserve"> a mesclagem entre vers</w:t>
            </w:r>
            <w:r w:rsidR="70D99FEA" w:rsidRPr="327E3156">
              <w:rPr>
                <w:rFonts w:ascii="Times New Roman" w:hAnsi="Times New Roman" w:cs="Times New Roman"/>
                <w:sz w:val="20"/>
                <w:szCs w:val="20"/>
              </w:rPr>
              <w:t>õ</w:t>
            </w:r>
            <w:r w:rsidR="00E34749" w:rsidRPr="327E3156">
              <w:rPr>
                <w:rFonts w:ascii="Times New Roman" w:hAnsi="Times New Roman" w:cs="Times New Roman"/>
                <w:sz w:val="20"/>
                <w:szCs w:val="20"/>
              </w:rPr>
              <w:t xml:space="preserve">es diferentes, objetivando gerar uma </w:t>
            </w:r>
            <w:r w:rsidR="47FC205D" w:rsidRPr="327E3156">
              <w:rPr>
                <w:rFonts w:ascii="Times New Roman" w:hAnsi="Times New Roman" w:cs="Times New Roman"/>
                <w:sz w:val="20"/>
                <w:szCs w:val="20"/>
              </w:rPr>
              <w:t>ú</w:t>
            </w:r>
            <w:r w:rsidR="00E34749" w:rsidRPr="327E3156">
              <w:rPr>
                <w:rFonts w:ascii="Times New Roman" w:hAnsi="Times New Roman" w:cs="Times New Roman"/>
                <w:sz w:val="20"/>
                <w:szCs w:val="20"/>
              </w:rPr>
              <w:t>nica vers</w:t>
            </w:r>
            <w:r w:rsidR="55DCEFED" w:rsidRPr="327E3156">
              <w:rPr>
                <w:rFonts w:ascii="Times New Roman" w:hAnsi="Times New Roman" w:cs="Times New Roman"/>
                <w:sz w:val="20"/>
                <w:szCs w:val="20"/>
              </w:rPr>
              <w:t>ã</w:t>
            </w:r>
            <w:r w:rsidR="00E34749" w:rsidRPr="327E3156">
              <w:rPr>
                <w:rFonts w:ascii="Times New Roman" w:hAnsi="Times New Roman" w:cs="Times New Roman"/>
                <w:sz w:val="20"/>
                <w:szCs w:val="20"/>
              </w:rPr>
              <w:t>o que agregue todas as altera</w:t>
            </w:r>
            <w:r w:rsidR="77FD6F19" w:rsidRPr="327E3156">
              <w:rPr>
                <w:rFonts w:ascii="Times New Roman" w:hAnsi="Times New Roman" w:cs="Times New Roman"/>
                <w:sz w:val="20"/>
                <w:szCs w:val="20"/>
              </w:rPr>
              <w:t>çõ</w:t>
            </w:r>
            <w:r w:rsidR="00E34749" w:rsidRPr="327E3156">
              <w:rPr>
                <w:rFonts w:ascii="Times New Roman" w:hAnsi="Times New Roman" w:cs="Times New Roman"/>
                <w:sz w:val="20"/>
                <w:szCs w:val="20"/>
              </w:rPr>
              <w:t>es realizadas.</w:t>
            </w:r>
          </w:p>
        </w:tc>
      </w:tr>
      <w:tr w:rsidR="00E34749" w:rsidRPr="00C0773E" w14:paraId="431A8741" w14:textId="77777777" w:rsidTr="327E3156">
        <w:trPr>
          <w:jc w:val="center"/>
        </w:trPr>
        <w:tc>
          <w:tcPr>
            <w:tcW w:w="2122" w:type="dxa"/>
          </w:tcPr>
          <w:p w14:paraId="59E927CC" w14:textId="77777777" w:rsidR="00E34749" w:rsidRPr="00C0773E" w:rsidRDefault="00E34749" w:rsidP="00401DDB">
            <w:pPr>
              <w:rPr>
                <w:rFonts w:ascii="Times New Roman" w:hAnsi="Times New Roman" w:cs="Times New Roman"/>
                <w:b/>
                <w:bCs/>
                <w:i/>
                <w:iCs/>
                <w:sz w:val="20"/>
                <w:szCs w:val="20"/>
              </w:rPr>
            </w:pPr>
            <w:r w:rsidRPr="00C0773E">
              <w:rPr>
                <w:rFonts w:ascii="Times New Roman" w:hAnsi="Times New Roman" w:cs="Times New Roman"/>
                <w:b/>
                <w:bCs/>
                <w:i/>
                <w:iCs/>
                <w:sz w:val="20"/>
                <w:szCs w:val="20"/>
              </w:rPr>
              <w:t>changeset</w:t>
            </w:r>
          </w:p>
        </w:tc>
        <w:tc>
          <w:tcPr>
            <w:tcW w:w="6372" w:type="dxa"/>
          </w:tcPr>
          <w:p w14:paraId="60A8B452" w14:textId="16650E62" w:rsidR="00E34749" w:rsidRPr="00C0773E" w:rsidRDefault="5F013FB6" w:rsidP="00401DDB">
            <w:pPr>
              <w:rPr>
                <w:rFonts w:ascii="Times New Roman" w:hAnsi="Times New Roman" w:cs="Times New Roman"/>
                <w:sz w:val="20"/>
                <w:szCs w:val="20"/>
              </w:rPr>
            </w:pPr>
            <w:r w:rsidRPr="64D089F4">
              <w:rPr>
                <w:rFonts w:ascii="Times New Roman" w:hAnsi="Times New Roman" w:cs="Times New Roman"/>
                <w:sz w:val="20"/>
                <w:szCs w:val="20"/>
              </w:rPr>
              <w:t>É</w:t>
            </w:r>
            <w:r w:rsidR="00E34749" w:rsidRPr="64D089F4">
              <w:rPr>
                <w:rFonts w:ascii="Times New Roman" w:hAnsi="Times New Roman" w:cs="Times New Roman"/>
                <w:sz w:val="20"/>
                <w:szCs w:val="20"/>
              </w:rPr>
              <w:t xml:space="preserve"> uma coleção atômica de alterações realizadas nos arquivos do repositório.</w:t>
            </w:r>
          </w:p>
        </w:tc>
      </w:tr>
    </w:tbl>
    <w:p w14:paraId="6BC39DCE" w14:textId="4F69F462" w:rsidR="00E34749" w:rsidRPr="003F14FC" w:rsidRDefault="00E34749" w:rsidP="00E34749">
      <w:pPr>
        <w:jc w:val="center"/>
        <w:rPr>
          <w:rFonts w:ascii="Times New Roman" w:hAnsi="Times New Roman" w:cs="Times New Roman"/>
          <w:sz w:val="24"/>
          <w:szCs w:val="24"/>
        </w:rPr>
      </w:pPr>
      <w:r w:rsidRPr="327E3156">
        <w:rPr>
          <w:rFonts w:ascii="Times New Roman" w:hAnsi="Times New Roman" w:cs="Times New Roman"/>
          <w:sz w:val="24"/>
          <w:szCs w:val="24"/>
        </w:rPr>
        <w:t>Fonte: Adaptado de Freitas (2010,</w:t>
      </w:r>
      <w:r w:rsidR="1D90888C" w:rsidRPr="327E3156">
        <w:rPr>
          <w:rFonts w:ascii="Times New Roman" w:hAnsi="Times New Roman" w:cs="Times New Roman"/>
          <w:sz w:val="24"/>
          <w:szCs w:val="24"/>
        </w:rPr>
        <w:t xml:space="preserve"> </w:t>
      </w:r>
      <w:r w:rsidRPr="327E3156">
        <w:rPr>
          <w:rFonts w:ascii="Times New Roman" w:hAnsi="Times New Roman" w:cs="Times New Roman"/>
          <w:sz w:val="24"/>
          <w:szCs w:val="24"/>
        </w:rPr>
        <w:t>p.9)</w:t>
      </w:r>
    </w:p>
    <w:p w14:paraId="6B7E874D" w14:textId="47E09318" w:rsidR="00F03B82" w:rsidRDefault="00F03B82" w:rsidP="00E34749">
      <w:pPr>
        <w:spacing w:after="0" w:line="360" w:lineRule="auto"/>
        <w:jc w:val="both"/>
        <w:rPr>
          <w:rFonts w:ascii="Times New Roman" w:hAnsi="Times New Roman" w:cs="Times New Roman"/>
          <w:sz w:val="24"/>
          <w:szCs w:val="24"/>
        </w:rPr>
      </w:pPr>
    </w:p>
    <w:p w14:paraId="2C1ED7A5" w14:textId="03CD93C4" w:rsidR="00E34749" w:rsidRDefault="00E34749" w:rsidP="00E3474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5.1</w:t>
      </w:r>
      <w:r w:rsidRPr="001037E8">
        <w:rPr>
          <w:rFonts w:ascii="Times New Roman" w:hAnsi="Times New Roman" w:cs="Times New Roman"/>
          <w:b/>
          <w:bCs/>
          <w:sz w:val="24"/>
          <w:szCs w:val="24"/>
        </w:rPr>
        <w:t xml:space="preserve"> </w:t>
      </w:r>
      <w:r w:rsidRPr="00E34749">
        <w:rPr>
          <w:rFonts w:ascii="Times New Roman" w:hAnsi="Times New Roman" w:cs="Times New Roman"/>
          <w:b/>
          <w:bCs/>
          <w:sz w:val="24"/>
          <w:szCs w:val="24"/>
        </w:rPr>
        <w:t>Evolução</w:t>
      </w:r>
    </w:p>
    <w:p w14:paraId="1652FFFD" w14:textId="5440A78A" w:rsidR="00735337" w:rsidRDefault="00735337" w:rsidP="00284B99">
      <w:pPr>
        <w:spacing w:after="0" w:line="360" w:lineRule="auto"/>
        <w:ind w:firstLine="567"/>
        <w:jc w:val="both"/>
        <w:rPr>
          <w:rFonts w:ascii="Times New Roman" w:hAnsi="Times New Roman" w:cs="Times New Roman"/>
          <w:sz w:val="24"/>
          <w:szCs w:val="24"/>
        </w:rPr>
      </w:pPr>
    </w:p>
    <w:p w14:paraId="6DCE313A" w14:textId="77777777"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O primeiro sistema de controle de versões foi desenvolvido por Marc J. Rockind no laboratório </w:t>
      </w:r>
      <w:r w:rsidRPr="009071FD">
        <w:rPr>
          <w:rFonts w:ascii="Times New Roman" w:hAnsi="Times New Roman" w:cs="Times New Roman"/>
          <w:i/>
          <w:iCs/>
          <w:sz w:val="24"/>
          <w:szCs w:val="24"/>
        </w:rPr>
        <w:t>Bell Labs</w:t>
      </w:r>
      <w:r w:rsidRPr="64D089F4">
        <w:rPr>
          <w:rFonts w:ascii="Times New Roman" w:hAnsi="Times New Roman" w:cs="Times New Roman"/>
          <w:sz w:val="24"/>
          <w:szCs w:val="24"/>
        </w:rPr>
        <w:t xml:space="preserve"> em 1972 e se chamava SCSS (</w:t>
      </w:r>
      <w:r w:rsidRPr="64D089F4">
        <w:rPr>
          <w:rFonts w:ascii="Times New Roman" w:hAnsi="Times New Roman" w:cs="Times New Roman"/>
          <w:i/>
          <w:iCs/>
          <w:sz w:val="24"/>
          <w:szCs w:val="24"/>
        </w:rPr>
        <w:t>Source Code Control System</w:t>
      </w:r>
      <w:r w:rsidRPr="64D089F4">
        <w:rPr>
          <w:rFonts w:ascii="Times New Roman" w:hAnsi="Times New Roman" w:cs="Times New Roman"/>
          <w:sz w:val="24"/>
          <w:szCs w:val="24"/>
        </w:rPr>
        <w:t xml:space="preserve">). </w:t>
      </w:r>
    </w:p>
    <w:p w14:paraId="1A4370A3" w14:textId="77777777" w:rsidR="00E34749" w:rsidRPr="00C82E35" w:rsidRDefault="00E34749" w:rsidP="00E34749">
      <w:pPr>
        <w:spacing w:line="360" w:lineRule="auto"/>
        <w:ind w:firstLine="708"/>
        <w:jc w:val="both"/>
        <w:rPr>
          <w:rFonts w:ascii="Times New Roman" w:hAnsi="Times New Roman" w:cs="Times New Roman"/>
          <w:sz w:val="24"/>
          <w:szCs w:val="24"/>
        </w:rPr>
      </w:pPr>
      <w:r w:rsidRPr="00C82E35">
        <w:rPr>
          <w:rFonts w:ascii="Times New Roman" w:hAnsi="Times New Roman" w:cs="Times New Roman"/>
          <w:sz w:val="24"/>
          <w:szCs w:val="24"/>
        </w:rPr>
        <w:t>Posteriormente, em 1982, surge o RCS (</w:t>
      </w:r>
      <w:r w:rsidRPr="00C82E35">
        <w:rPr>
          <w:rFonts w:ascii="Times New Roman" w:hAnsi="Times New Roman" w:cs="Times New Roman"/>
          <w:i/>
          <w:iCs/>
          <w:sz w:val="24"/>
          <w:szCs w:val="24"/>
        </w:rPr>
        <w:t>Revision Control System</w:t>
      </w:r>
      <w:r w:rsidRPr="00C82E35">
        <w:rPr>
          <w:rFonts w:ascii="Times New Roman" w:hAnsi="Times New Roman" w:cs="Times New Roman"/>
          <w:sz w:val="24"/>
          <w:szCs w:val="24"/>
        </w:rPr>
        <w:t xml:space="preserve">), concebido por Walter F. Tinchy, cuja principal contribuição para esta categoria de solução foi a implementação da técnica de armazenamento </w:t>
      </w:r>
      <w:r w:rsidRPr="00C82E35">
        <w:rPr>
          <w:rFonts w:ascii="Times New Roman" w:hAnsi="Times New Roman" w:cs="Times New Roman"/>
          <w:i/>
          <w:iCs/>
          <w:sz w:val="24"/>
          <w:szCs w:val="24"/>
        </w:rPr>
        <w:t>intervaled deltas</w:t>
      </w:r>
      <w:r w:rsidRPr="00C82E35">
        <w:rPr>
          <w:rFonts w:ascii="Times New Roman" w:hAnsi="Times New Roman" w:cs="Times New Roman"/>
          <w:sz w:val="24"/>
          <w:szCs w:val="24"/>
        </w:rPr>
        <w:t>, que consiste nos primeiros passos para as técnicas de junção de arquivos.</w:t>
      </w:r>
    </w:p>
    <w:p w14:paraId="2844ECB7" w14:textId="48276C51" w:rsidR="00E34749" w:rsidRPr="00C82E35" w:rsidRDefault="6C92AC67" w:rsidP="00E34749">
      <w:pPr>
        <w:spacing w:line="360" w:lineRule="auto"/>
        <w:ind w:firstLine="708"/>
        <w:jc w:val="both"/>
        <w:rPr>
          <w:rFonts w:ascii="Times New Roman" w:hAnsi="Times New Roman" w:cs="Times New Roman"/>
          <w:sz w:val="24"/>
          <w:szCs w:val="24"/>
        </w:rPr>
      </w:pPr>
      <w:r w:rsidRPr="50DFDF73">
        <w:rPr>
          <w:rFonts w:ascii="Times New Roman" w:hAnsi="Times New Roman" w:cs="Times New Roman"/>
          <w:sz w:val="24"/>
          <w:szCs w:val="24"/>
        </w:rPr>
        <w:t>A primeira geração de sistemas de controle de versão, formada pelo SCCSS e RCS era caracterizada por não possuir suporte a rede e trabalhar com apenas um arquivo de cada vez.</w:t>
      </w:r>
    </w:p>
    <w:p w14:paraId="7739F79A" w14:textId="7AA5A7FE" w:rsidR="00E34749" w:rsidRPr="00C82E35" w:rsidRDefault="00E34749" w:rsidP="00E34749">
      <w:pPr>
        <w:spacing w:line="360" w:lineRule="auto"/>
        <w:ind w:firstLine="708"/>
        <w:jc w:val="both"/>
        <w:rPr>
          <w:rFonts w:ascii="Times New Roman" w:hAnsi="Times New Roman" w:cs="Times New Roman"/>
          <w:sz w:val="24"/>
          <w:szCs w:val="24"/>
        </w:rPr>
      </w:pPr>
      <w:r w:rsidRPr="327E3156">
        <w:rPr>
          <w:rFonts w:ascii="Times New Roman" w:hAnsi="Times New Roman" w:cs="Times New Roman"/>
          <w:sz w:val="24"/>
          <w:szCs w:val="24"/>
        </w:rPr>
        <w:t>A segunda geração de versionadores, teve como expoentes os sistemas CVS (</w:t>
      </w:r>
      <w:r w:rsidRPr="327E3156">
        <w:rPr>
          <w:rFonts w:ascii="Times New Roman" w:hAnsi="Times New Roman" w:cs="Times New Roman"/>
          <w:i/>
          <w:iCs/>
          <w:sz w:val="24"/>
          <w:szCs w:val="24"/>
        </w:rPr>
        <w:t>Concurrent Versions System</w:t>
      </w:r>
      <w:r w:rsidRPr="327E3156">
        <w:rPr>
          <w:rFonts w:ascii="Times New Roman" w:hAnsi="Times New Roman" w:cs="Times New Roman"/>
          <w:sz w:val="24"/>
          <w:szCs w:val="24"/>
        </w:rPr>
        <w:t xml:space="preserve">) e o </w:t>
      </w:r>
      <w:r w:rsidRPr="327E3156">
        <w:rPr>
          <w:rFonts w:ascii="Times New Roman" w:hAnsi="Times New Roman" w:cs="Times New Roman"/>
          <w:i/>
          <w:iCs/>
          <w:sz w:val="24"/>
          <w:szCs w:val="24"/>
        </w:rPr>
        <w:t>Subversion</w:t>
      </w:r>
      <w:r w:rsidRPr="327E3156">
        <w:rPr>
          <w:rFonts w:ascii="Times New Roman" w:hAnsi="Times New Roman" w:cs="Times New Roman"/>
          <w:sz w:val="24"/>
          <w:szCs w:val="24"/>
        </w:rPr>
        <w:t>.</w:t>
      </w:r>
    </w:p>
    <w:p w14:paraId="05DCC7F5" w14:textId="61846278" w:rsidR="00E34749" w:rsidRPr="00C82E35" w:rsidRDefault="6C92AC67" w:rsidP="00E34749">
      <w:pPr>
        <w:spacing w:line="360" w:lineRule="auto"/>
        <w:ind w:firstLine="708"/>
        <w:jc w:val="both"/>
        <w:rPr>
          <w:rFonts w:ascii="Times New Roman" w:hAnsi="Times New Roman" w:cs="Times New Roman"/>
          <w:sz w:val="24"/>
          <w:szCs w:val="24"/>
        </w:rPr>
      </w:pPr>
      <w:r w:rsidRPr="50DFDF73">
        <w:rPr>
          <w:rFonts w:ascii="Times New Roman" w:hAnsi="Times New Roman" w:cs="Times New Roman"/>
          <w:sz w:val="24"/>
          <w:szCs w:val="24"/>
        </w:rPr>
        <w:t>O sistema CVS (</w:t>
      </w:r>
      <w:r w:rsidRPr="50DFDF73">
        <w:rPr>
          <w:rFonts w:ascii="Times New Roman" w:hAnsi="Times New Roman" w:cs="Times New Roman"/>
          <w:i/>
          <w:iCs/>
          <w:sz w:val="24"/>
          <w:szCs w:val="24"/>
        </w:rPr>
        <w:t>Concurrent Versions System</w:t>
      </w:r>
      <w:r w:rsidRPr="50DFDF73">
        <w:rPr>
          <w:rFonts w:ascii="Times New Roman" w:hAnsi="Times New Roman" w:cs="Times New Roman"/>
          <w:sz w:val="24"/>
          <w:szCs w:val="24"/>
        </w:rPr>
        <w:t xml:space="preserve">), por sua vez apresentado em 1990, era uma evolução do RCS e tinha como virtude a possibilidade de abranger o gerenciamento de um projeto inteiro e não apenas um arquivo, por vez. como seu antecessor. Ele se tornou mais popular embora com alguns problemas de consistência e velocidade. A solução apresentada neste período ainda não permitia renomear e mover arquivos, um eventual registro ou atualização de arquivos no repositório levava de 3 a 4 minutos. Em seguida, por volta </w:t>
      </w:r>
      <w:r w:rsidR="7B4DE44B" w:rsidRPr="50DFDF73">
        <w:rPr>
          <w:rFonts w:ascii="Times New Roman" w:hAnsi="Times New Roman" w:cs="Times New Roman"/>
          <w:sz w:val="24"/>
          <w:szCs w:val="24"/>
        </w:rPr>
        <w:t>de 2000, surge</w:t>
      </w:r>
      <w:r w:rsidRPr="50DFDF73">
        <w:rPr>
          <w:rFonts w:ascii="Times New Roman" w:hAnsi="Times New Roman" w:cs="Times New Roman"/>
          <w:sz w:val="24"/>
          <w:szCs w:val="24"/>
        </w:rPr>
        <w:t xml:space="preserve"> o </w:t>
      </w:r>
      <w:r w:rsidRPr="50DFDF73">
        <w:rPr>
          <w:rFonts w:ascii="Times New Roman" w:hAnsi="Times New Roman" w:cs="Times New Roman"/>
          <w:i/>
          <w:iCs/>
          <w:sz w:val="24"/>
          <w:szCs w:val="24"/>
        </w:rPr>
        <w:t>Subversion</w:t>
      </w:r>
      <w:r w:rsidRPr="50DFDF73">
        <w:rPr>
          <w:rFonts w:ascii="Times New Roman" w:hAnsi="Times New Roman" w:cs="Times New Roman"/>
          <w:sz w:val="24"/>
          <w:szCs w:val="24"/>
        </w:rPr>
        <w:t>, uma evolução do CVS, desenvolvido pela empresa CollabNet e observa-se nesta solução maior estabilidade e um tempo menor para comunicação com o repositório.</w:t>
      </w:r>
    </w:p>
    <w:p w14:paraId="01EFC2F9" w14:textId="1C8CA004" w:rsidR="00E34749" w:rsidRPr="00C0773E" w:rsidRDefault="00E34749" w:rsidP="00E34749">
      <w:pPr>
        <w:rPr>
          <w:rFonts w:ascii="Times New Roman" w:hAnsi="Times New Roman" w:cs="Times New Roman"/>
          <w:sz w:val="24"/>
          <w:szCs w:val="24"/>
        </w:rPr>
      </w:pPr>
      <w:r w:rsidRPr="327E3156">
        <w:rPr>
          <w:rFonts w:ascii="Times New Roman" w:hAnsi="Times New Roman" w:cs="Times New Roman"/>
          <w:sz w:val="24"/>
          <w:szCs w:val="24"/>
        </w:rPr>
        <w:t>Moura</w:t>
      </w:r>
      <w:r w:rsidR="528FB60D" w:rsidRPr="327E3156">
        <w:rPr>
          <w:rFonts w:ascii="Times New Roman" w:hAnsi="Times New Roman" w:cs="Times New Roman"/>
          <w:sz w:val="24"/>
          <w:szCs w:val="24"/>
        </w:rPr>
        <w:t xml:space="preserve"> </w:t>
      </w:r>
      <w:r w:rsidRPr="327E3156">
        <w:rPr>
          <w:rFonts w:ascii="Times New Roman" w:hAnsi="Times New Roman" w:cs="Times New Roman"/>
          <w:sz w:val="24"/>
          <w:szCs w:val="24"/>
        </w:rPr>
        <w:t>(2013, p.20) afirma que:</w:t>
      </w:r>
    </w:p>
    <w:p w14:paraId="66176A13" w14:textId="77777777" w:rsidR="00E34749" w:rsidRPr="00C0773E" w:rsidRDefault="00E34749" w:rsidP="00E34749">
      <w:pPr>
        <w:spacing w:line="240" w:lineRule="auto"/>
        <w:ind w:left="2832"/>
        <w:jc w:val="both"/>
        <w:rPr>
          <w:rFonts w:ascii="Times New Roman" w:hAnsi="Times New Roman" w:cs="Times New Roman"/>
          <w:sz w:val="20"/>
          <w:szCs w:val="20"/>
        </w:rPr>
      </w:pPr>
      <w:r w:rsidRPr="00C0773E">
        <w:rPr>
          <w:rFonts w:ascii="Times New Roman" w:hAnsi="Times New Roman" w:cs="Times New Roman"/>
          <w:sz w:val="20"/>
          <w:szCs w:val="20"/>
        </w:rPr>
        <w:t xml:space="preserve">Uma das limitações dos versionadores de segunda geração é seu modelo centralizado. A maioria das operações necessitam de acesso a um servidor central. A mudança desse paradigma permitiu a criação dos versionadores de </w:t>
      </w:r>
      <w:r w:rsidRPr="00C0773E">
        <w:rPr>
          <w:rFonts w:ascii="Times New Roman" w:hAnsi="Times New Roman" w:cs="Times New Roman"/>
          <w:sz w:val="20"/>
          <w:szCs w:val="20"/>
        </w:rPr>
        <w:lastRenderedPageBreak/>
        <w:t xml:space="preserve">terceira geração, cuja principal característica é adotar um modelo distribuído e descentralizado. </w:t>
      </w:r>
    </w:p>
    <w:p w14:paraId="2B4D4DC5" w14:textId="77777777"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A terceira e atual geração de sistemas de controle de versionamento é composta por soluções como </w:t>
      </w:r>
      <w:r w:rsidRPr="009071FD">
        <w:rPr>
          <w:rFonts w:ascii="Times New Roman" w:hAnsi="Times New Roman" w:cs="Times New Roman"/>
          <w:i/>
          <w:iCs/>
          <w:sz w:val="24"/>
          <w:szCs w:val="24"/>
        </w:rPr>
        <w:t>Git</w:t>
      </w:r>
      <w:r w:rsidRPr="64D089F4">
        <w:rPr>
          <w:rFonts w:ascii="Times New Roman" w:hAnsi="Times New Roman" w:cs="Times New Roman"/>
          <w:sz w:val="24"/>
          <w:szCs w:val="24"/>
        </w:rPr>
        <w:t xml:space="preserve">, </w:t>
      </w:r>
      <w:r w:rsidRPr="009071FD">
        <w:rPr>
          <w:rFonts w:ascii="Times New Roman" w:hAnsi="Times New Roman" w:cs="Times New Roman"/>
          <w:i/>
          <w:iCs/>
          <w:sz w:val="24"/>
          <w:szCs w:val="24"/>
        </w:rPr>
        <w:t>BitKeeper</w:t>
      </w:r>
      <w:r w:rsidRPr="64D089F4">
        <w:rPr>
          <w:rFonts w:ascii="Times New Roman" w:hAnsi="Times New Roman" w:cs="Times New Roman"/>
          <w:sz w:val="24"/>
          <w:szCs w:val="24"/>
        </w:rPr>
        <w:t xml:space="preserve">, </w:t>
      </w:r>
      <w:r w:rsidRPr="009071FD">
        <w:rPr>
          <w:rFonts w:ascii="Times New Roman" w:hAnsi="Times New Roman" w:cs="Times New Roman"/>
          <w:i/>
          <w:iCs/>
          <w:sz w:val="24"/>
          <w:szCs w:val="24"/>
        </w:rPr>
        <w:t>Mercurial</w:t>
      </w:r>
      <w:r w:rsidRPr="64D089F4">
        <w:rPr>
          <w:rFonts w:ascii="Times New Roman" w:hAnsi="Times New Roman" w:cs="Times New Roman"/>
          <w:sz w:val="24"/>
          <w:szCs w:val="24"/>
        </w:rPr>
        <w:t xml:space="preserve">, </w:t>
      </w:r>
      <w:r w:rsidRPr="009071FD">
        <w:rPr>
          <w:rFonts w:ascii="Times New Roman" w:hAnsi="Times New Roman" w:cs="Times New Roman"/>
          <w:i/>
          <w:iCs/>
          <w:sz w:val="24"/>
          <w:szCs w:val="24"/>
        </w:rPr>
        <w:t>Bazaar</w:t>
      </w:r>
      <w:r w:rsidRPr="64D089F4">
        <w:rPr>
          <w:rFonts w:ascii="Times New Roman" w:hAnsi="Times New Roman" w:cs="Times New Roman"/>
          <w:sz w:val="24"/>
          <w:szCs w:val="24"/>
        </w:rPr>
        <w:t xml:space="preserve"> entre outras. Essa geração é responsável caracteriza-se por melhorar a velocidade de registro de atualizações e ter fluxos de trabalhos distribuídos.</w:t>
      </w:r>
    </w:p>
    <w:p w14:paraId="4FAD5A81" w14:textId="48F28097" w:rsidR="00E34749" w:rsidRPr="00C82E35" w:rsidRDefault="00E34749" w:rsidP="00E34749">
      <w:pPr>
        <w:spacing w:line="360" w:lineRule="auto"/>
        <w:ind w:firstLine="708"/>
        <w:jc w:val="both"/>
        <w:rPr>
          <w:rFonts w:ascii="Times New Roman" w:hAnsi="Times New Roman" w:cs="Times New Roman"/>
          <w:sz w:val="24"/>
          <w:szCs w:val="24"/>
        </w:rPr>
      </w:pPr>
      <w:r w:rsidRPr="00C82E35">
        <w:rPr>
          <w:rFonts w:ascii="Times New Roman" w:hAnsi="Times New Roman" w:cs="Times New Roman"/>
          <w:sz w:val="24"/>
          <w:szCs w:val="24"/>
        </w:rPr>
        <w:t xml:space="preserve">A </w:t>
      </w:r>
      <w:r w:rsidRPr="000B5872">
        <w:rPr>
          <w:rFonts w:ascii="Times New Roman" w:hAnsi="Times New Roman" w:cs="Times New Roman"/>
          <w:sz w:val="24"/>
          <w:szCs w:val="24"/>
        </w:rPr>
        <w:t xml:space="preserve">figura </w:t>
      </w:r>
      <w:r w:rsidR="000B5872">
        <w:rPr>
          <w:rFonts w:ascii="Times New Roman" w:hAnsi="Times New Roman" w:cs="Times New Roman"/>
          <w:sz w:val="24"/>
          <w:szCs w:val="24"/>
        </w:rPr>
        <w:t>8</w:t>
      </w:r>
      <w:r w:rsidRPr="00C82E35">
        <w:rPr>
          <w:rFonts w:ascii="Times New Roman" w:hAnsi="Times New Roman" w:cs="Times New Roman"/>
          <w:sz w:val="24"/>
          <w:szCs w:val="24"/>
        </w:rPr>
        <w:t>, apresentada a seguir, demonstra as soluções proprietárias e livres, subdivididas de acordo com seus respectivos modelos: centralizado ou distribuído.</w:t>
      </w:r>
    </w:p>
    <w:p w14:paraId="6BB1FB4E" w14:textId="0BBC7CF1" w:rsidR="00E34749" w:rsidRPr="003F14FC" w:rsidRDefault="00E34749" w:rsidP="00E34749">
      <w:pPr>
        <w:spacing w:line="240" w:lineRule="auto"/>
        <w:jc w:val="center"/>
        <w:rPr>
          <w:rFonts w:ascii="Times New Roman" w:hAnsi="Times New Roman" w:cs="Times New Roman"/>
          <w:sz w:val="24"/>
          <w:szCs w:val="24"/>
        </w:rPr>
      </w:pPr>
      <w:r w:rsidRPr="000B5872">
        <w:rPr>
          <w:rFonts w:ascii="Times New Roman" w:hAnsi="Times New Roman" w:cs="Times New Roman"/>
          <w:sz w:val="24"/>
          <w:szCs w:val="24"/>
        </w:rPr>
        <w:t xml:space="preserve">Figura </w:t>
      </w:r>
      <w:r w:rsidR="000B5872" w:rsidRPr="000B5872">
        <w:rPr>
          <w:rFonts w:ascii="Times New Roman" w:hAnsi="Times New Roman" w:cs="Times New Roman"/>
          <w:sz w:val="24"/>
          <w:szCs w:val="24"/>
        </w:rPr>
        <w:t>8</w:t>
      </w:r>
      <w:r w:rsidRPr="000B5872">
        <w:rPr>
          <w:rFonts w:ascii="Times New Roman" w:hAnsi="Times New Roman" w:cs="Times New Roman"/>
          <w:sz w:val="24"/>
          <w:szCs w:val="24"/>
        </w:rPr>
        <w:t xml:space="preserve"> – Sistemas de Controle de Versões</w:t>
      </w:r>
    </w:p>
    <w:p w14:paraId="2602E1F0" w14:textId="77777777" w:rsidR="00E34749" w:rsidRDefault="00E34749" w:rsidP="00E34749">
      <w:pPr>
        <w:spacing w:line="240" w:lineRule="auto"/>
        <w:jc w:val="center"/>
      </w:pPr>
      <w:r>
        <w:rPr>
          <w:noProof/>
        </w:rPr>
        <w:drawing>
          <wp:inline distT="0" distB="0" distL="0" distR="0" wp14:anchorId="6889BE60" wp14:editId="07596A81">
            <wp:extent cx="3692106" cy="2303226"/>
            <wp:effectExtent l="0" t="0" r="3810" b="1905"/>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abela&#10;&#10;Descrição gerada automaticamente"/>
                    <pic:cNvPicPr/>
                  </pic:nvPicPr>
                  <pic:blipFill>
                    <a:blip r:embed="rId34"/>
                    <a:stretch>
                      <a:fillRect/>
                    </a:stretch>
                  </pic:blipFill>
                  <pic:spPr>
                    <a:xfrm>
                      <a:off x="0" y="0"/>
                      <a:ext cx="3721995" cy="2321871"/>
                    </a:xfrm>
                    <a:prstGeom prst="rect">
                      <a:avLst/>
                    </a:prstGeom>
                  </pic:spPr>
                </pic:pic>
              </a:graphicData>
            </a:graphic>
          </wp:inline>
        </w:drawing>
      </w:r>
    </w:p>
    <w:p w14:paraId="57A27EBD" w14:textId="77777777" w:rsidR="00E34749" w:rsidRPr="00C82E35" w:rsidRDefault="00E34749" w:rsidP="00E34749">
      <w:pPr>
        <w:spacing w:line="240" w:lineRule="auto"/>
        <w:jc w:val="center"/>
        <w:rPr>
          <w:rFonts w:ascii="Times New Roman" w:hAnsi="Times New Roman" w:cs="Times New Roman"/>
          <w:sz w:val="24"/>
          <w:szCs w:val="24"/>
        </w:rPr>
      </w:pPr>
      <w:r w:rsidRPr="00C82E35">
        <w:rPr>
          <w:rFonts w:ascii="Times New Roman" w:hAnsi="Times New Roman" w:cs="Times New Roman"/>
          <w:sz w:val="24"/>
          <w:szCs w:val="24"/>
        </w:rPr>
        <w:t>Fonte:  Freitas (2010, p.8)</w:t>
      </w:r>
    </w:p>
    <w:p w14:paraId="0FE50E9A" w14:textId="0FF55CBD" w:rsidR="00E34749" w:rsidRPr="00C0773E" w:rsidRDefault="00E34749" w:rsidP="00E34749">
      <w:pPr>
        <w:spacing w:line="360" w:lineRule="auto"/>
        <w:ind w:firstLine="708"/>
        <w:jc w:val="both"/>
        <w:rPr>
          <w:rFonts w:ascii="Times New Roman" w:hAnsi="Times New Roman" w:cs="Times New Roman"/>
          <w:sz w:val="24"/>
          <w:szCs w:val="24"/>
        </w:rPr>
      </w:pPr>
      <w:r w:rsidRPr="327E3156">
        <w:rPr>
          <w:rFonts w:ascii="Times New Roman" w:hAnsi="Times New Roman" w:cs="Times New Roman"/>
          <w:sz w:val="24"/>
          <w:szCs w:val="24"/>
        </w:rPr>
        <w:t xml:space="preserve">Um sistema de versionamento cujo modelo de operação é centralizado é caracterizado por um repositório central. Para que os </w:t>
      </w:r>
      <w:r w:rsidRPr="327E3156">
        <w:rPr>
          <w:rFonts w:ascii="Times New Roman" w:hAnsi="Times New Roman" w:cs="Times New Roman"/>
          <w:i/>
          <w:iCs/>
          <w:sz w:val="24"/>
          <w:szCs w:val="24"/>
        </w:rPr>
        <w:t xml:space="preserve">commits </w:t>
      </w:r>
      <w:r w:rsidRPr="327E3156">
        <w:rPr>
          <w:rFonts w:ascii="Times New Roman" w:hAnsi="Times New Roman" w:cs="Times New Roman"/>
          <w:sz w:val="24"/>
          <w:szCs w:val="24"/>
        </w:rPr>
        <w:t>e</w:t>
      </w:r>
      <w:r w:rsidRPr="327E3156">
        <w:rPr>
          <w:rFonts w:ascii="Times New Roman" w:hAnsi="Times New Roman" w:cs="Times New Roman"/>
          <w:i/>
          <w:iCs/>
          <w:sz w:val="24"/>
          <w:szCs w:val="24"/>
        </w:rPr>
        <w:t xml:space="preserve"> updates</w:t>
      </w:r>
      <w:r w:rsidRPr="327E3156">
        <w:rPr>
          <w:rFonts w:ascii="Times New Roman" w:hAnsi="Times New Roman" w:cs="Times New Roman"/>
          <w:sz w:val="24"/>
          <w:szCs w:val="24"/>
        </w:rPr>
        <w:t xml:space="preserve"> ocorram é </w:t>
      </w:r>
      <w:r w:rsidR="00213052" w:rsidRPr="327E3156">
        <w:rPr>
          <w:rFonts w:ascii="Times New Roman" w:hAnsi="Times New Roman" w:cs="Times New Roman"/>
          <w:sz w:val="24"/>
          <w:szCs w:val="24"/>
        </w:rPr>
        <w:t>necessária uma conexão constante</w:t>
      </w:r>
      <w:r w:rsidRPr="327E3156">
        <w:rPr>
          <w:rFonts w:ascii="Times New Roman" w:hAnsi="Times New Roman" w:cs="Times New Roman"/>
          <w:sz w:val="24"/>
          <w:szCs w:val="24"/>
        </w:rPr>
        <w:t xml:space="preserve"> com o servidor. </w:t>
      </w:r>
    </w:p>
    <w:p w14:paraId="616DD9AC" w14:textId="77777777" w:rsidR="00E34749" w:rsidRPr="00C0773E" w:rsidRDefault="6C92AC67" w:rsidP="00E34749">
      <w:pPr>
        <w:spacing w:line="360" w:lineRule="auto"/>
        <w:ind w:firstLine="708"/>
        <w:jc w:val="both"/>
        <w:rPr>
          <w:rFonts w:ascii="Times New Roman" w:hAnsi="Times New Roman" w:cs="Times New Roman"/>
          <w:sz w:val="24"/>
          <w:szCs w:val="24"/>
        </w:rPr>
      </w:pPr>
      <w:r w:rsidRPr="50DFDF73">
        <w:rPr>
          <w:rFonts w:ascii="Times New Roman" w:hAnsi="Times New Roman" w:cs="Times New Roman"/>
          <w:sz w:val="24"/>
          <w:szCs w:val="24"/>
        </w:rPr>
        <w:t>O controle de versão centralizado segue a topologia em estrela, havendo apenas um único repositório central mas várias cópias de trabalho, uma para cada desenvolvedor. A comunicação entre uma área de trabalho e outra passa obrigatoriamente pelo repositório central (DIAS, 2016).</w:t>
      </w:r>
    </w:p>
    <w:p w14:paraId="4E44905F" w14:textId="6EA7C95D" w:rsidR="00E34749" w:rsidRPr="00E26B16" w:rsidRDefault="00E34749" w:rsidP="00E34749">
      <w:pPr>
        <w:spacing w:line="360" w:lineRule="auto"/>
        <w:ind w:firstLine="708"/>
        <w:rPr>
          <w:rFonts w:ascii="Times New Roman" w:hAnsi="Times New Roman" w:cs="Times New Roman"/>
          <w:sz w:val="24"/>
          <w:szCs w:val="24"/>
        </w:rPr>
      </w:pPr>
      <w:r w:rsidRPr="00E26B16">
        <w:rPr>
          <w:rFonts w:ascii="Times New Roman" w:hAnsi="Times New Roman" w:cs="Times New Roman"/>
          <w:sz w:val="24"/>
          <w:szCs w:val="24"/>
        </w:rPr>
        <w:t xml:space="preserve">A </w:t>
      </w:r>
      <w:r w:rsidRPr="000B5872">
        <w:rPr>
          <w:rFonts w:ascii="Times New Roman" w:hAnsi="Times New Roman" w:cs="Times New Roman"/>
          <w:sz w:val="24"/>
          <w:szCs w:val="24"/>
        </w:rPr>
        <w:t xml:space="preserve">figura </w:t>
      </w:r>
      <w:r w:rsidR="000B5872" w:rsidRPr="000B5872">
        <w:rPr>
          <w:rFonts w:ascii="Times New Roman" w:hAnsi="Times New Roman" w:cs="Times New Roman"/>
          <w:sz w:val="24"/>
          <w:szCs w:val="24"/>
        </w:rPr>
        <w:t>9</w:t>
      </w:r>
      <w:r w:rsidRPr="00E26B16">
        <w:rPr>
          <w:rFonts w:ascii="Times New Roman" w:hAnsi="Times New Roman" w:cs="Times New Roman"/>
          <w:sz w:val="24"/>
          <w:szCs w:val="24"/>
        </w:rPr>
        <w:t>, demonstra a esquematização do modelo centralizado</w:t>
      </w:r>
    </w:p>
    <w:p w14:paraId="1E7988B4" w14:textId="77777777" w:rsidR="00F70941" w:rsidRDefault="00F70941" w:rsidP="00E34749">
      <w:pPr>
        <w:spacing w:line="360" w:lineRule="auto"/>
        <w:jc w:val="center"/>
        <w:rPr>
          <w:rFonts w:ascii="Times New Roman" w:hAnsi="Times New Roman" w:cs="Times New Roman"/>
          <w:noProof/>
          <w:sz w:val="24"/>
          <w:szCs w:val="24"/>
        </w:rPr>
      </w:pPr>
    </w:p>
    <w:p w14:paraId="7D0162A6" w14:textId="77777777" w:rsidR="00F70941" w:rsidRDefault="00F70941" w:rsidP="00E34749">
      <w:pPr>
        <w:spacing w:line="360" w:lineRule="auto"/>
        <w:jc w:val="center"/>
        <w:rPr>
          <w:rFonts w:ascii="Times New Roman" w:hAnsi="Times New Roman" w:cs="Times New Roman"/>
          <w:noProof/>
          <w:sz w:val="24"/>
          <w:szCs w:val="24"/>
        </w:rPr>
      </w:pPr>
    </w:p>
    <w:p w14:paraId="6278690A" w14:textId="77777777" w:rsidR="00F70941" w:rsidRDefault="00F70941" w:rsidP="00E34749">
      <w:pPr>
        <w:spacing w:line="360" w:lineRule="auto"/>
        <w:jc w:val="center"/>
        <w:rPr>
          <w:rFonts w:ascii="Times New Roman" w:hAnsi="Times New Roman" w:cs="Times New Roman"/>
          <w:noProof/>
          <w:sz w:val="24"/>
          <w:szCs w:val="24"/>
        </w:rPr>
      </w:pPr>
    </w:p>
    <w:p w14:paraId="22662269" w14:textId="77777777" w:rsidR="00F70941" w:rsidRDefault="00F70941" w:rsidP="00E34749">
      <w:pPr>
        <w:spacing w:line="360" w:lineRule="auto"/>
        <w:jc w:val="center"/>
        <w:rPr>
          <w:rFonts w:ascii="Times New Roman" w:hAnsi="Times New Roman" w:cs="Times New Roman"/>
          <w:noProof/>
          <w:sz w:val="24"/>
          <w:szCs w:val="24"/>
        </w:rPr>
      </w:pPr>
    </w:p>
    <w:p w14:paraId="37637423" w14:textId="40629E77" w:rsidR="00E34749" w:rsidRDefault="00E34749" w:rsidP="00E34749">
      <w:pPr>
        <w:spacing w:line="360" w:lineRule="auto"/>
        <w:jc w:val="center"/>
        <w:rPr>
          <w:noProof/>
        </w:rPr>
      </w:pPr>
      <w:r w:rsidRPr="000B5872">
        <w:rPr>
          <w:rFonts w:ascii="Times New Roman" w:hAnsi="Times New Roman" w:cs="Times New Roman"/>
          <w:noProof/>
          <w:sz w:val="24"/>
          <w:szCs w:val="24"/>
        </w:rPr>
        <w:lastRenderedPageBreak/>
        <w:t xml:space="preserve">Figura </w:t>
      </w:r>
      <w:r w:rsidR="000B5872">
        <w:rPr>
          <w:rFonts w:ascii="Times New Roman" w:hAnsi="Times New Roman" w:cs="Times New Roman"/>
          <w:noProof/>
          <w:sz w:val="24"/>
          <w:szCs w:val="24"/>
        </w:rPr>
        <w:t>9</w:t>
      </w:r>
      <w:r w:rsidRPr="00E26B16">
        <w:rPr>
          <w:rFonts w:ascii="Times New Roman" w:hAnsi="Times New Roman" w:cs="Times New Roman"/>
          <w:noProof/>
          <w:sz w:val="24"/>
          <w:szCs w:val="24"/>
        </w:rPr>
        <w:t xml:space="preserve"> – Sistema de Controle de Versão com modelo centraliza</w:t>
      </w:r>
      <w:r>
        <w:rPr>
          <w:noProof/>
        </w:rPr>
        <w:t>do</w:t>
      </w:r>
    </w:p>
    <w:p w14:paraId="7D6B4491" w14:textId="77777777" w:rsidR="00E34749" w:rsidRPr="005C189F" w:rsidRDefault="00E34749" w:rsidP="00E34749">
      <w:pPr>
        <w:jc w:val="center"/>
      </w:pPr>
      <w:r>
        <w:rPr>
          <w:noProof/>
        </w:rPr>
        <w:drawing>
          <wp:inline distT="0" distB="0" distL="0" distR="0" wp14:anchorId="0C57937C" wp14:editId="76549675">
            <wp:extent cx="3041969" cy="2628900"/>
            <wp:effectExtent l="0" t="0" r="0" b="0"/>
            <wp:docPr id="10" name="Imagem 10"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46386" cy="2632718"/>
                    </a:xfrm>
                    <a:prstGeom prst="rect">
                      <a:avLst/>
                    </a:prstGeom>
                  </pic:spPr>
                </pic:pic>
              </a:graphicData>
            </a:graphic>
          </wp:inline>
        </w:drawing>
      </w:r>
    </w:p>
    <w:p w14:paraId="1732776C" w14:textId="77777777" w:rsidR="00E34749" w:rsidRPr="00C82E35" w:rsidRDefault="00E34749" w:rsidP="00E34749">
      <w:pPr>
        <w:jc w:val="center"/>
        <w:rPr>
          <w:rFonts w:ascii="Times New Roman" w:hAnsi="Times New Roman" w:cs="Times New Roman"/>
          <w:sz w:val="24"/>
          <w:szCs w:val="24"/>
        </w:rPr>
      </w:pPr>
      <w:r w:rsidRPr="00C82E35">
        <w:rPr>
          <w:rFonts w:ascii="Times New Roman" w:hAnsi="Times New Roman" w:cs="Times New Roman"/>
          <w:sz w:val="24"/>
          <w:szCs w:val="24"/>
        </w:rPr>
        <w:t>Fonte: desenvolvido pelos autores (2021)</w:t>
      </w:r>
    </w:p>
    <w:p w14:paraId="061C30BF" w14:textId="77777777"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Sistemas de controle de versões que operam com o modelo distribuído, como por exemplo o Git (terceira geração), caracterizam-se por contar com um repositório local, na máquina do desenvolvedor, e este por sua vez se conectará com um servidor remoto. Portanto ao realizar um </w:t>
      </w:r>
      <w:r w:rsidRPr="009071FD">
        <w:rPr>
          <w:rFonts w:ascii="Times New Roman" w:hAnsi="Times New Roman" w:cs="Times New Roman"/>
          <w:i/>
          <w:iCs/>
          <w:sz w:val="24"/>
          <w:szCs w:val="24"/>
        </w:rPr>
        <w:t>commit</w:t>
      </w:r>
      <w:r w:rsidRPr="64D089F4">
        <w:rPr>
          <w:rFonts w:ascii="Times New Roman" w:hAnsi="Times New Roman" w:cs="Times New Roman"/>
          <w:sz w:val="24"/>
          <w:szCs w:val="24"/>
        </w:rPr>
        <w:t xml:space="preserve">, o desenvolvedor registrar as alterações no repositório local, que por sua vez poderá ser replicado ao repositório remoto pelo comando </w:t>
      </w:r>
      <w:r w:rsidRPr="64D089F4">
        <w:rPr>
          <w:rFonts w:ascii="Times New Roman" w:hAnsi="Times New Roman" w:cs="Times New Roman"/>
          <w:i/>
          <w:iCs/>
          <w:sz w:val="24"/>
          <w:szCs w:val="24"/>
        </w:rPr>
        <w:t>push.</w:t>
      </w:r>
      <w:r w:rsidRPr="64D089F4">
        <w:rPr>
          <w:rFonts w:ascii="Times New Roman" w:hAnsi="Times New Roman" w:cs="Times New Roman"/>
          <w:sz w:val="24"/>
          <w:szCs w:val="24"/>
        </w:rPr>
        <w:t xml:space="preserve"> Para obter atualizações/revisões do repositório, o desenvolvedor deverá utilizar o comando </w:t>
      </w:r>
      <w:r w:rsidRPr="64D089F4">
        <w:rPr>
          <w:rFonts w:ascii="Times New Roman" w:hAnsi="Times New Roman" w:cs="Times New Roman"/>
          <w:i/>
          <w:iCs/>
          <w:sz w:val="24"/>
          <w:szCs w:val="24"/>
        </w:rPr>
        <w:t>pull.</w:t>
      </w:r>
    </w:p>
    <w:p w14:paraId="0286BFF2" w14:textId="77777777" w:rsidR="00E34749" w:rsidRPr="00C82E35" w:rsidRDefault="00E34749" w:rsidP="00E34749">
      <w:pPr>
        <w:jc w:val="both"/>
        <w:rPr>
          <w:rFonts w:ascii="Times New Roman" w:hAnsi="Times New Roman" w:cs="Times New Roman"/>
          <w:sz w:val="24"/>
          <w:szCs w:val="24"/>
        </w:rPr>
      </w:pPr>
      <w:r w:rsidRPr="00C82E35">
        <w:rPr>
          <w:rFonts w:ascii="Times New Roman" w:hAnsi="Times New Roman" w:cs="Times New Roman"/>
          <w:sz w:val="24"/>
          <w:szCs w:val="24"/>
        </w:rPr>
        <w:t xml:space="preserve">Ramos e Freitas (2010, p.3), afirmam que: </w:t>
      </w:r>
    </w:p>
    <w:p w14:paraId="067E4F01" w14:textId="77777777" w:rsidR="00E34749" w:rsidRPr="00C82E35" w:rsidRDefault="00E34749" w:rsidP="00E34749">
      <w:pPr>
        <w:spacing w:line="240" w:lineRule="auto"/>
        <w:ind w:left="2832"/>
        <w:jc w:val="both"/>
        <w:rPr>
          <w:rFonts w:ascii="Times New Roman" w:hAnsi="Times New Roman" w:cs="Times New Roman"/>
          <w:sz w:val="20"/>
          <w:szCs w:val="20"/>
        </w:rPr>
      </w:pPr>
      <w:r w:rsidRPr="00C82E35">
        <w:rPr>
          <w:rFonts w:ascii="Times New Roman" w:hAnsi="Times New Roman" w:cs="Times New Roman"/>
          <w:sz w:val="20"/>
          <w:szCs w:val="20"/>
        </w:rPr>
        <w:t>No modelo distribuído, cada desenvolvedor trabalha diretamente em uma cópia local de arquivo e a atualização da cópia no repositório compartilhado é feita ao final de todas as modificações desejadas.</w:t>
      </w:r>
    </w:p>
    <w:p w14:paraId="36A993A9" w14:textId="77777777" w:rsidR="00E34749" w:rsidRPr="00C82E35" w:rsidRDefault="00E34749" w:rsidP="00E34749">
      <w:pPr>
        <w:spacing w:line="360" w:lineRule="auto"/>
        <w:ind w:firstLine="708"/>
        <w:jc w:val="both"/>
        <w:rPr>
          <w:rFonts w:ascii="Times New Roman" w:hAnsi="Times New Roman" w:cs="Times New Roman"/>
          <w:sz w:val="24"/>
          <w:szCs w:val="24"/>
        </w:rPr>
      </w:pPr>
      <w:r w:rsidRPr="00C82E35">
        <w:rPr>
          <w:rFonts w:ascii="Times New Roman" w:hAnsi="Times New Roman" w:cs="Times New Roman"/>
          <w:sz w:val="24"/>
          <w:szCs w:val="24"/>
        </w:rPr>
        <w:t xml:space="preserve">Um repositório recebe e envia revisões com qualquer outro através de operações </w:t>
      </w:r>
      <w:r w:rsidRPr="00C82E35">
        <w:rPr>
          <w:rFonts w:ascii="Times New Roman" w:hAnsi="Times New Roman" w:cs="Times New Roman"/>
          <w:i/>
          <w:iCs/>
          <w:sz w:val="24"/>
          <w:szCs w:val="24"/>
        </w:rPr>
        <w:t>pull</w:t>
      </w:r>
      <w:r w:rsidRPr="00C82E35">
        <w:rPr>
          <w:rFonts w:ascii="Times New Roman" w:hAnsi="Times New Roman" w:cs="Times New Roman"/>
          <w:sz w:val="24"/>
          <w:szCs w:val="24"/>
        </w:rPr>
        <w:t xml:space="preserve"> e </w:t>
      </w:r>
      <w:r w:rsidRPr="00C82E35">
        <w:rPr>
          <w:rFonts w:ascii="Times New Roman" w:hAnsi="Times New Roman" w:cs="Times New Roman"/>
          <w:i/>
          <w:iCs/>
          <w:sz w:val="24"/>
          <w:szCs w:val="24"/>
        </w:rPr>
        <w:t>push</w:t>
      </w:r>
      <w:r w:rsidRPr="00C82E35">
        <w:rPr>
          <w:rFonts w:ascii="Times New Roman" w:hAnsi="Times New Roman" w:cs="Times New Roman"/>
          <w:sz w:val="24"/>
          <w:szCs w:val="24"/>
        </w:rPr>
        <w:t xml:space="preserve"> sem a necessidade de uma topologia pré-definida. A sincronização entre os desenvolvedores acontece de repositório a repositório e não existe, em princípio, um repositório mais importante que o outro, embora o papel de um repositório central possa ser usado para convencionar o fluxo de trabalho. (DIAS, 2016)</w:t>
      </w:r>
    </w:p>
    <w:p w14:paraId="22929101" w14:textId="1DFA3AC5" w:rsidR="00E34749" w:rsidRPr="00C82E35" w:rsidRDefault="00E34749" w:rsidP="00E34749">
      <w:pPr>
        <w:spacing w:line="360" w:lineRule="auto"/>
        <w:ind w:firstLine="708"/>
        <w:rPr>
          <w:rFonts w:ascii="Times New Roman" w:hAnsi="Times New Roman" w:cs="Times New Roman"/>
          <w:sz w:val="24"/>
          <w:szCs w:val="24"/>
        </w:rPr>
      </w:pPr>
      <w:r w:rsidRPr="000B5872">
        <w:rPr>
          <w:rFonts w:ascii="Times New Roman" w:hAnsi="Times New Roman" w:cs="Times New Roman"/>
          <w:sz w:val="24"/>
          <w:szCs w:val="24"/>
        </w:rPr>
        <w:t xml:space="preserve">A figura </w:t>
      </w:r>
      <w:r w:rsidR="000B5872" w:rsidRPr="000B5872">
        <w:rPr>
          <w:rFonts w:ascii="Times New Roman" w:hAnsi="Times New Roman" w:cs="Times New Roman"/>
          <w:sz w:val="24"/>
          <w:szCs w:val="24"/>
        </w:rPr>
        <w:t>10</w:t>
      </w:r>
      <w:r w:rsidRPr="000B5872">
        <w:rPr>
          <w:rFonts w:ascii="Times New Roman" w:hAnsi="Times New Roman" w:cs="Times New Roman"/>
          <w:sz w:val="24"/>
          <w:szCs w:val="24"/>
        </w:rPr>
        <w:t>, demonstra</w:t>
      </w:r>
      <w:r w:rsidRPr="00C82E35">
        <w:rPr>
          <w:rFonts w:ascii="Times New Roman" w:hAnsi="Times New Roman" w:cs="Times New Roman"/>
          <w:sz w:val="24"/>
          <w:szCs w:val="24"/>
        </w:rPr>
        <w:t xml:space="preserve"> a esquematização do modelo distribuído, presente em versionadores de terceira geração.</w:t>
      </w:r>
    </w:p>
    <w:p w14:paraId="74ED028B" w14:textId="77777777" w:rsidR="00F70941" w:rsidRDefault="00F70941" w:rsidP="00E34749">
      <w:pPr>
        <w:jc w:val="center"/>
        <w:rPr>
          <w:rFonts w:ascii="Times New Roman" w:hAnsi="Times New Roman" w:cs="Times New Roman"/>
          <w:noProof/>
          <w:sz w:val="24"/>
          <w:szCs w:val="24"/>
        </w:rPr>
      </w:pPr>
    </w:p>
    <w:p w14:paraId="3F3B8039" w14:textId="77777777" w:rsidR="00F70941" w:rsidRDefault="00F70941" w:rsidP="00E34749">
      <w:pPr>
        <w:jc w:val="center"/>
        <w:rPr>
          <w:rFonts w:ascii="Times New Roman" w:hAnsi="Times New Roman" w:cs="Times New Roman"/>
          <w:noProof/>
          <w:sz w:val="24"/>
          <w:szCs w:val="24"/>
        </w:rPr>
      </w:pPr>
    </w:p>
    <w:p w14:paraId="343E2647" w14:textId="77777777" w:rsidR="00F70941" w:rsidRDefault="00F70941" w:rsidP="00E34749">
      <w:pPr>
        <w:jc w:val="center"/>
        <w:rPr>
          <w:rFonts w:ascii="Times New Roman" w:hAnsi="Times New Roman" w:cs="Times New Roman"/>
          <w:noProof/>
          <w:sz w:val="24"/>
          <w:szCs w:val="24"/>
        </w:rPr>
      </w:pPr>
    </w:p>
    <w:p w14:paraId="6BD19D04" w14:textId="68B2F3C1" w:rsidR="00E34749" w:rsidRPr="00C82E35" w:rsidRDefault="00E34749" w:rsidP="00E34749">
      <w:pPr>
        <w:jc w:val="center"/>
        <w:rPr>
          <w:rFonts w:ascii="Times New Roman" w:hAnsi="Times New Roman" w:cs="Times New Roman"/>
          <w:noProof/>
          <w:sz w:val="24"/>
          <w:szCs w:val="24"/>
        </w:rPr>
      </w:pPr>
      <w:r w:rsidRPr="000B5872">
        <w:rPr>
          <w:rFonts w:ascii="Times New Roman" w:hAnsi="Times New Roman" w:cs="Times New Roman"/>
          <w:noProof/>
          <w:sz w:val="24"/>
          <w:szCs w:val="24"/>
        </w:rPr>
        <w:lastRenderedPageBreak/>
        <w:t xml:space="preserve">Figura </w:t>
      </w:r>
      <w:r w:rsidR="000B5872" w:rsidRPr="000B5872">
        <w:rPr>
          <w:rFonts w:ascii="Times New Roman" w:hAnsi="Times New Roman" w:cs="Times New Roman"/>
          <w:noProof/>
          <w:sz w:val="24"/>
          <w:szCs w:val="24"/>
        </w:rPr>
        <w:t>10</w:t>
      </w:r>
      <w:r w:rsidRPr="000B5872">
        <w:rPr>
          <w:rFonts w:ascii="Times New Roman" w:hAnsi="Times New Roman" w:cs="Times New Roman"/>
          <w:noProof/>
          <w:sz w:val="24"/>
          <w:szCs w:val="24"/>
        </w:rPr>
        <w:t xml:space="preserve"> – Sistema de Controle de Versão com modelo centralizado</w:t>
      </w:r>
    </w:p>
    <w:p w14:paraId="6381917F" w14:textId="77777777" w:rsidR="00E34749" w:rsidRDefault="00E34749" w:rsidP="00E34749">
      <w:pPr>
        <w:jc w:val="center"/>
        <w:rPr>
          <w:noProof/>
        </w:rPr>
      </w:pPr>
    </w:p>
    <w:p w14:paraId="7CB79677" w14:textId="77777777" w:rsidR="00E34749" w:rsidRDefault="00E34749" w:rsidP="00E34749">
      <w:pPr>
        <w:jc w:val="center"/>
      </w:pPr>
      <w:r>
        <w:rPr>
          <w:noProof/>
        </w:rPr>
        <w:drawing>
          <wp:inline distT="0" distB="0" distL="0" distR="0" wp14:anchorId="1F29DCD8" wp14:editId="7F11758C">
            <wp:extent cx="3771900" cy="2777960"/>
            <wp:effectExtent l="0" t="0" r="0" b="0"/>
            <wp:docPr id="65" name="Imagem 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1900" cy="2777960"/>
                    </a:xfrm>
                    <a:prstGeom prst="rect">
                      <a:avLst/>
                    </a:prstGeom>
                  </pic:spPr>
                </pic:pic>
              </a:graphicData>
            </a:graphic>
          </wp:inline>
        </w:drawing>
      </w:r>
    </w:p>
    <w:p w14:paraId="2A145190" w14:textId="77777777" w:rsidR="00E34749" w:rsidRPr="00C82E35" w:rsidRDefault="00E34749" w:rsidP="00E34749">
      <w:pPr>
        <w:jc w:val="center"/>
        <w:rPr>
          <w:rFonts w:ascii="Times New Roman" w:hAnsi="Times New Roman" w:cs="Times New Roman"/>
          <w:sz w:val="24"/>
          <w:szCs w:val="24"/>
        </w:rPr>
      </w:pPr>
      <w:r w:rsidRPr="00C82E35">
        <w:rPr>
          <w:rFonts w:ascii="Times New Roman" w:hAnsi="Times New Roman" w:cs="Times New Roman"/>
          <w:sz w:val="24"/>
          <w:szCs w:val="24"/>
        </w:rPr>
        <w:t>Fonte: desenvolvido pelos autores (2021)</w:t>
      </w:r>
    </w:p>
    <w:p w14:paraId="6DD2620B" w14:textId="77777777" w:rsidR="00E34749" w:rsidRDefault="00E34749" w:rsidP="00E34749">
      <w:pPr>
        <w:spacing w:after="0" w:line="360" w:lineRule="auto"/>
        <w:ind w:firstLine="567"/>
        <w:jc w:val="both"/>
        <w:rPr>
          <w:rFonts w:ascii="Times New Roman" w:hAnsi="Times New Roman" w:cs="Times New Roman"/>
          <w:b/>
          <w:bCs/>
          <w:sz w:val="24"/>
          <w:szCs w:val="24"/>
        </w:rPr>
      </w:pPr>
    </w:p>
    <w:p w14:paraId="41B9EE25" w14:textId="77777777" w:rsidR="00E34749" w:rsidRDefault="00E34749" w:rsidP="00E34749">
      <w:pPr>
        <w:spacing w:after="0" w:line="360" w:lineRule="auto"/>
        <w:ind w:firstLine="567"/>
        <w:jc w:val="both"/>
        <w:rPr>
          <w:rFonts w:ascii="Times New Roman" w:hAnsi="Times New Roman" w:cs="Times New Roman"/>
          <w:b/>
          <w:bCs/>
          <w:sz w:val="24"/>
          <w:szCs w:val="24"/>
        </w:rPr>
      </w:pPr>
    </w:p>
    <w:p w14:paraId="1B0666E5" w14:textId="77777777" w:rsidR="00E34749" w:rsidRDefault="00E34749" w:rsidP="00E34749">
      <w:pPr>
        <w:spacing w:after="0" w:line="360" w:lineRule="auto"/>
        <w:ind w:firstLine="567"/>
        <w:jc w:val="both"/>
        <w:rPr>
          <w:rFonts w:ascii="Times New Roman" w:hAnsi="Times New Roman" w:cs="Times New Roman"/>
          <w:b/>
          <w:bCs/>
          <w:sz w:val="24"/>
          <w:szCs w:val="24"/>
        </w:rPr>
      </w:pPr>
    </w:p>
    <w:p w14:paraId="4E3E40DC" w14:textId="541829E4" w:rsidR="00E34749" w:rsidRDefault="00E34749" w:rsidP="00E34749">
      <w:pPr>
        <w:spacing w:after="0" w:line="360" w:lineRule="auto"/>
        <w:ind w:firstLine="567"/>
        <w:jc w:val="both"/>
        <w:rPr>
          <w:rFonts w:ascii="Times New Roman" w:hAnsi="Times New Roman" w:cs="Times New Roman"/>
          <w:b/>
          <w:bCs/>
          <w:sz w:val="24"/>
          <w:szCs w:val="24"/>
        </w:rPr>
      </w:pPr>
      <w:r w:rsidRPr="64D089F4">
        <w:rPr>
          <w:rFonts w:ascii="Times New Roman" w:hAnsi="Times New Roman" w:cs="Times New Roman"/>
          <w:b/>
          <w:bCs/>
          <w:sz w:val="24"/>
          <w:szCs w:val="24"/>
        </w:rPr>
        <w:t xml:space="preserve">2.3.5.2 O </w:t>
      </w:r>
      <w:r w:rsidRPr="009071FD">
        <w:rPr>
          <w:rFonts w:ascii="Times New Roman" w:hAnsi="Times New Roman" w:cs="Times New Roman"/>
          <w:b/>
          <w:bCs/>
          <w:i/>
          <w:iCs/>
          <w:sz w:val="24"/>
          <w:szCs w:val="24"/>
        </w:rPr>
        <w:t xml:space="preserve">Git </w:t>
      </w:r>
      <w:r w:rsidRPr="64D089F4">
        <w:rPr>
          <w:rFonts w:ascii="Times New Roman" w:hAnsi="Times New Roman" w:cs="Times New Roman"/>
          <w:b/>
          <w:bCs/>
          <w:sz w:val="24"/>
          <w:szCs w:val="24"/>
        </w:rPr>
        <w:t xml:space="preserve">e o </w:t>
      </w:r>
      <w:r w:rsidRPr="009071FD">
        <w:rPr>
          <w:rFonts w:ascii="Times New Roman" w:hAnsi="Times New Roman" w:cs="Times New Roman"/>
          <w:b/>
          <w:bCs/>
          <w:i/>
          <w:iCs/>
          <w:sz w:val="24"/>
          <w:szCs w:val="24"/>
        </w:rPr>
        <w:t>GitHub</w:t>
      </w:r>
    </w:p>
    <w:p w14:paraId="4F68428E" w14:textId="3E0BED0A" w:rsidR="00E34749" w:rsidRDefault="00E34749" w:rsidP="00284B99">
      <w:pPr>
        <w:spacing w:after="0" w:line="360" w:lineRule="auto"/>
        <w:ind w:firstLine="567"/>
        <w:jc w:val="both"/>
        <w:rPr>
          <w:rFonts w:ascii="Times New Roman" w:hAnsi="Times New Roman" w:cs="Times New Roman"/>
          <w:sz w:val="24"/>
          <w:szCs w:val="24"/>
        </w:rPr>
      </w:pPr>
    </w:p>
    <w:p w14:paraId="6B2178F6" w14:textId="5699A4B8" w:rsidR="00E34749" w:rsidRPr="00C82E35" w:rsidRDefault="00E34749" w:rsidP="00E34749">
      <w:pPr>
        <w:spacing w:line="360" w:lineRule="auto"/>
        <w:ind w:firstLine="708"/>
        <w:jc w:val="both"/>
        <w:rPr>
          <w:rFonts w:ascii="Times New Roman" w:hAnsi="Times New Roman" w:cs="Times New Roman"/>
          <w:sz w:val="24"/>
          <w:szCs w:val="24"/>
        </w:rPr>
      </w:pPr>
      <w:r w:rsidRPr="327E3156">
        <w:rPr>
          <w:rFonts w:ascii="Times New Roman" w:hAnsi="Times New Roman" w:cs="Times New Roman"/>
          <w:sz w:val="24"/>
          <w:szCs w:val="24"/>
        </w:rPr>
        <w:t xml:space="preserve">No contexto de versionamento distribuído o </w:t>
      </w:r>
      <w:r w:rsidRPr="327E3156">
        <w:rPr>
          <w:rFonts w:ascii="Times New Roman" w:hAnsi="Times New Roman" w:cs="Times New Roman"/>
          <w:i/>
          <w:iCs/>
          <w:sz w:val="24"/>
          <w:szCs w:val="24"/>
        </w:rPr>
        <w:t>Git</w:t>
      </w:r>
      <w:r w:rsidRPr="327E3156">
        <w:rPr>
          <w:rFonts w:ascii="Times New Roman" w:hAnsi="Times New Roman" w:cs="Times New Roman"/>
          <w:sz w:val="24"/>
          <w:szCs w:val="24"/>
        </w:rPr>
        <w:t xml:space="preserve"> é sistema de controle de versões livre, que conta com um repositório local e gerencia códigos fonte. A solução foi lançad</w:t>
      </w:r>
      <w:r w:rsidR="0075CB4F" w:rsidRPr="327E3156">
        <w:rPr>
          <w:rFonts w:ascii="Times New Roman" w:hAnsi="Times New Roman" w:cs="Times New Roman"/>
          <w:sz w:val="24"/>
          <w:szCs w:val="24"/>
        </w:rPr>
        <w:t>a</w:t>
      </w:r>
      <w:r w:rsidRPr="327E3156">
        <w:rPr>
          <w:rFonts w:ascii="Times New Roman" w:hAnsi="Times New Roman" w:cs="Times New Roman"/>
          <w:sz w:val="24"/>
          <w:szCs w:val="24"/>
        </w:rPr>
        <w:t xml:space="preserve"> em 2005, por Linus Torvalds, após o fim da relação entre a comunidade mantenedora do Kernel Linux e o </w:t>
      </w:r>
      <w:r w:rsidRPr="327E3156">
        <w:rPr>
          <w:rFonts w:ascii="Times New Roman" w:hAnsi="Times New Roman" w:cs="Times New Roman"/>
          <w:i/>
          <w:iCs/>
          <w:sz w:val="24"/>
          <w:szCs w:val="24"/>
        </w:rPr>
        <w:t>BitKeeper</w:t>
      </w:r>
      <w:r w:rsidRPr="327E3156">
        <w:rPr>
          <w:rFonts w:ascii="Times New Roman" w:hAnsi="Times New Roman" w:cs="Times New Roman"/>
          <w:sz w:val="24"/>
          <w:szCs w:val="24"/>
        </w:rPr>
        <w:t>, um sistema de controle de versão distribuído e não gratuito.</w:t>
      </w:r>
    </w:p>
    <w:p w14:paraId="7E2A70EC" w14:textId="77777777"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A revogação do inseto de pagamento e o rompimento da relação com a</w:t>
      </w:r>
      <w:r w:rsidRPr="009071FD">
        <w:rPr>
          <w:rFonts w:ascii="Times New Roman" w:hAnsi="Times New Roman" w:cs="Times New Roman"/>
          <w:i/>
          <w:iCs/>
          <w:sz w:val="24"/>
          <w:szCs w:val="24"/>
        </w:rPr>
        <w:t xml:space="preserve"> BitKeeper</w:t>
      </w:r>
      <w:r w:rsidRPr="64D089F4">
        <w:rPr>
          <w:rFonts w:ascii="Times New Roman" w:hAnsi="Times New Roman" w:cs="Times New Roman"/>
          <w:sz w:val="24"/>
          <w:szCs w:val="24"/>
        </w:rPr>
        <w:t>, levou Linus Torvalds a desenvolver seu próprio controle de versão, baseado nas experiências de uso da BetKeeper, visando obter uma melhor performance dentre todos os sistemas de controle de versão da época. (ALMEIDA, 2017)</w:t>
      </w:r>
    </w:p>
    <w:p w14:paraId="3D3AFBCE" w14:textId="77777777" w:rsidR="00E34749" w:rsidRPr="00C82E35" w:rsidRDefault="00E34749" w:rsidP="00E34749">
      <w:pPr>
        <w:spacing w:line="360" w:lineRule="auto"/>
        <w:ind w:firstLine="708"/>
        <w:jc w:val="both"/>
        <w:rPr>
          <w:rFonts w:ascii="Times New Roman" w:hAnsi="Times New Roman" w:cs="Times New Roman"/>
          <w:sz w:val="24"/>
          <w:szCs w:val="24"/>
        </w:rPr>
      </w:pPr>
      <w:r w:rsidRPr="00C82E35">
        <w:rPr>
          <w:rFonts w:ascii="Times New Roman" w:hAnsi="Times New Roman" w:cs="Times New Roman"/>
          <w:sz w:val="24"/>
          <w:szCs w:val="24"/>
        </w:rPr>
        <w:t>A solução desenvolvida por Linus possui como base os seguintes pilares: velocidade, distribuído, flexibilidade para lidar com projetos grandes dimensões, robustez em relação ao suporte e desenvolvimento não-linear.</w:t>
      </w:r>
    </w:p>
    <w:p w14:paraId="1ADAE13C" w14:textId="77777777" w:rsidR="00E34749" w:rsidRPr="00C82E35" w:rsidRDefault="00E34749" w:rsidP="00E34749">
      <w:pPr>
        <w:spacing w:line="360" w:lineRule="auto"/>
        <w:ind w:firstLine="708"/>
        <w:jc w:val="both"/>
        <w:rPr>
          <w:rFonts w:ascii="Times New Roman" w:hAnsi="Times New Roman" w:cs="Times New Roman"/>
          <w:sz w:val="24"/>
          <w:szCs w:val="24"/>
        </w:rPr>
      </w:pPr>
      <w:r w:rsidRPr="00C82E35">
        <w:rPr>
          <w:rFonts w:ascii="Times New Roman" w:hAnsi="Times New Roman" w:cs="Times New Roman"/>
          <w:sz w:val="24"/>
          <w:szCs w:val="24"/>
        </w:rPr>
        <w:t xml:space="preserve">O Git trabalha com ramificações, ou seja, a cada commit registrando uma alteração de código, ele cria um novo ponto na ramificação atual (branch). </w:t>
      </w:r>
    </w:p>
    <w:p w14:paraId="59FF74A4" w14:textId="3DE57BB3"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lastRenderedPageBreak/>
        <w:t xml:space="preserve">Como o trabalho concorrente é fundamental para o desenvolvimento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em grande escala, vários projetos adotaram o uso do Git como seu sistema de controle de versões pela sua rapidez e eficiência. Projetos de desenvolvimento de software costumam possuir um repositório central tanto para administrar os versionamentos do produto como também a inclusão de novos requisitos e melhorias. Os desenvolvedores envolvidos ativamente na produção do software costumam possuir uma cópia local do repositório em seu ambiente de trabalho para realizar suas atividades de maneira independente. O resultado é um projeto sendo alterado continuamente em diversos aspectos por vários colaboradores ao mesmo tempo. (CUNHA, </w:t>
      </w:r>
      <w:r w:rsidR="009D5F49" w:rsidRPr="64D089F4">
        <w:rPr>
          <w:rFonts w:ascii="Times New Roman" w:hAnsi="Times New Roman" w:cs="Times New Roman"/>
          <w:sz w:val="24"/>
          <w:szCs w:val="24"/>
        </w:rPr>
        <w:t>2018, p.</w:t>
      </w:r>
      <w:r w:rsidRPr="64D089F4">
        <w:rPr>
          <w:rFonts w:ascii="Times New Roman" w:hAnsi="Times New Roman" w:cs="Times New Roman"/>
          <w:sz w:val="24"/>
          <w:szCs w:val="24"/>
        </w:rPr>
        <w:t>11)</w:t>
      </w:r>
    </w:p>
    <w:p w14:paraId="382A9A1C" w14:textId="4E078B8C" w:rsidR="00E34749" w:rsidRPr="00C82E35" w:rsidRDefault="00E34749" w:rsidP="00E34749">
      <w:pPr>
        <w:spacing w:line="360" w:lineRule="auto"/>
        <w:ind w:firstLine="708"/>
        <w:rPr>
          <w:rFonts w:ascii="Times New Roman" w:hAnsi="Times New Roman" w:cs="Times New Roman"/>
          <w:sz w:val="24"/>
          <w:szCs w:val="24"/>
        </w:rPr>
      </w:pPr>
      <w:r w:rsidRPr="64D089F4">
        <w:rPr>
          <w:rFonts w:ascii="Times New Roman" w:hAnsi="Times New Roman" w:cs="Times New Roman"/>
          <w:sz w:val="24"/>
          <w:szCs w:val="24"/>
        </w:rPr>
        <w:t xml:space="preserve">O quadro </w:t>
      </w:r>
      <w:r w:rsidR="000B5872" w:rsidRPr="64D089F4">
        <w:rPr>
          <w:rFonts w:ascii="Times New Roman" w:hAnsi="Times New Roman" w:cs="Times New Roman"/>
          <w:sz w:val="24"/>
          <w:szCs w:val="24"/>
        </w:rPr>
        <w:t>15</w:t>
      </w:r>
      <w:r w:rsidRPr="64D089F4">
        <w:rPr>
          <w:rFonts w:ascii="Times New Roman" w:hAnsi="Times New Roman" w:cs="Times New Roman"/>
          <w:sz w:val="24"/>
          <w:szCs w:val="24"/>
        </w:rPr>
        <w:t xml:space="preserve">, a seguir, apresenta um fluxo de contribuição em um projeto </w:t>
      </w:r>
      <w:r w:rsidRPr="009071FD">
        <w:rPr>
          <w:rFonts w:ascii="Times New Roman" w:hAnsi="Times New Roman" w:cs="Times New Roman"/>
          <w:i/>
          <w:iCs/>
          <w:sz w:val="24"/>
          <w:szCs w:val="24"/>
        </w:rPr>
        <w:t>Git</w:t>
      </w:r>
      <w:r w:rsidRPr="64D089F4">
        <w:rPr>
          <w:rFonts w:ascii="Times New Roman" w:hAnsi="Times New Roman" w:cs="Times New Roman"/>
          <w:sz w:val="24"/>
          <w:szCs w:val="24"/>
        </w:rPr>
        <w:t>.</w:t>
      </w:r>
    </w:p>
    <w:p w14:paraId="54203D9C" w14:textId="2E0357C3" w:rsidR="00E34749" w:rsidRPr="00C82E35" w:rsidRDefault="00E34749" w:rsidP="00E34749">
      <w:pPr>
        <w:spacing w:line="360" w:lineRule="auto"/>
        <w:jc w:val="center"/>
        <w:rPr>
          <w:rFonts w:ascii="Times New Roman" w:hAnsi="Times New Roman" w:cs="Times New Roman"/>
          <w:sz w:val="24"/>
          <w:szCs w:val="24"/>
        </w:rPr>
      </w:pPr>
      <w:r w:rsidRPr="000B5872">
        <w:rPr>
          <w:rFonts w:ascii="Times New Roman" w:hAnsi="Times New Roman" w:cs="Times New Roman"/>
          <w:sz w:val="24"/>
          <w:szCs w:val="24"/>
        </w:rPr>
        <w:t xml:space="preserve">Quadro </w:t>
      </w:r>
      <w:r w:rsidR="000B5872" w:rsidRPr="000B5872">
        <w:rPr>
          <w:rFonts w:ascii="Times New Roman" w:hAnsi="Times New Roman" w:cs="Times New Roman"/>
          <w:sz w:val="24"/>
          <w:szCs w:val="24"/>
        </w:rPr>
        <w:t>15</w:t>
      </w:r>
      <w:r w:rsidRPr="000B5872">
        <w:rPr>
          <w:rFonts w:ascii="Times New Roman" w:hAnsi="Times New Roman" w:cs="Times New Roman"/>
          <w:sz w:val="24"/>
          <w:szCs w:val="24"/>
        </w:rPr>
        <w:t xml:space="preserve"> </w:t>
      </w:r>
      <w:r w:rsidR="000B5872" w:rsidRPr="000B5872">
        <w:rPr>
          <w:rFonts w:ascii="Times New Roman" w:hAnsi="Times New Roman" w:cs="Times New Roman"/>
          <w:sz w:val="24"/>
          <w:szCs w:val="24"/>
        </w:rPr>
        <w:t>–</w:t>
      </w:r>
      <w:r w:rsidRPr="000B5872">
        <w:rPr>
          <w:rFonts w:ascii="Times New Roman" w:hAnsi="Times New Roman" w:cs="Times New Roman"/>
          <w:sz w:val="24"/>
          <w:szCs w:val="24"/>
        </w:rPr>
        <w:t xml:space="preserve"> Fluxo de contribuição em um projeto Git</w:t>
      </w:r>
    </w:p>
    <w:tbl>
      <w:tblPr>
        <w:tblStyle w:val="Tabelacomgrade"/>
        <w:tblW w:w="0" w:type="auto"/>
        <w:tblLook w:val="04A0" w:firstRow="1" w:lastRow="0" w:firstColumn="1" w:lastColumn="0" w:noHBand="0" w:noVBand="1"/>
      </w:tblPr>
      <w:tblGrid>
        <w:gridCol w:w="2122"/>
        <w:gridCol w:w="6372"/>
      </w:tblGrid>
      <w:tr w:rsidR="00E34749" w:rsidRPr="00C82E35" w14:paraId="31F6EEF6" w14:textId="77777777" w:rsidTr="64D089F4">
        <w:tc>
          <w:tcPr>
            <w:tcW w:w="2122" w:type="dxa"/>
          </w:tcPr>
          <w:p w14:paraId="73E87B56" w14:textId="77777777" w:rsidR="00E34749" w:rsidRPr="00C82E35" w:rsidRDefault="00E34749" w:rsidP="00401DDB">
            <w:pPr>
              <w:rPr>
                <w:rFonts w:ascii="Times New Roman" w:hAnsi="Times New Roman" w:cs="Times New Roman"/>
                <w:b/>
                <w:bCs/>
                <w:sz w:val="20"/>
                <w:szCs w:val="20"/>
              </w:rPr>
            </w:pPr>
            <w:r w:rsidRPr="00C82E35">
              <w:rPr>
                <w:rFonts w:ascii="Times New Roman" w:hAnsi="Times New Roman" w:cs="Times New Roman"/>
                <w:b/>
                <w:bCs/>
                <w:sz w:val="20"/>
                <w:szCs w:val="20"/>
              </w:rPr>
              <w:t>Etapas do fluxo</w:t>
            </w:r>
          </w:p>
        </w:tc>
        <w:tc>
          <w:tcPr>
            <w:tcW w:w="6372" w:type="dxa"/>
          </w:tcPr>
          <w:p w14:paraId="38D08123" w14:textId="77777777" w:rsidR="00E34749" w:rsidRPr="00C82E35" w:rsidRDefault="00E34749" w:rsidP="00401DDB">
            <w:pPr>
              <w:rPr>
                <w:rFonts w:ascii="Times New Roman" w:hAnsi="Times New Roman" w:cs="Times New Roman"/>
                <w:b/>
                <w:bCs/>
                <w:sz w:val="20"/>
                <w:szCs w:val="20"/>
              </w:rPr>
            </w:pPr>
            <w:r w:rsidRPr="00C82E35">
              <w:rPr>
                <w:rFonts w:ascii="Times New Roman" w:hAnsi="Times New Roman" w:cs="Times New Roman"/>
                <w:b/>
                <w:bCs/>
                <w:sz w:val="20"/>
                <w:szCs w:val="20"/>
              </w:rPr>
              <w:t>Descrição</w:t>
            </w:r>
          </w:p>
        </w:tc>
      </w:tr>
      <w:tr w:rsidR="00E34749" w:rsidRPr="00C82E35" w14:paraId="29A56588" w14:textId="77777777" w:rsidTr="64D089F4">
        <w:tc>
          <w:tcPr>
            <w:tcW w:w="2122" w:type="dxa"/>
          </w:tcPr>
          <w:p w14:paraId="693A25A3" w14:textId="77777777" w:rsidR="00E34749" w:rsidRPr="00C82E35" w:rsidRDefault="00E34749" w:rsidP="00401DDB">
            <w:pPr>
              <w:rPr>
                <w:rFonts w:ascii="Times New Roman" w:hAnsi="Times New Roman" w:cs="Times New Roman"/>
                <w:sz w:val="20"/>
                <w:szCs w:val="20"/>
              </w:rPr>
            </w:pPr>
            <w:r w:rsidRPr="00C82E35">
              <w:rPr>
                <w:rFonts w:ascii="Times New Roman" w:hAnsi="Times New Roman" w:cs="Times New Roman"/>
                <w:sz w:val="20"/>
                <w:szCs w:val="20"/>
              </w:rPr>
              <w:t>1. Clone do Projeto</w:t>
            </w:r>
          </w:p>
        </w:tc>
        <w:tc>
          <w:tcPr>
            <w:tcW w:w="6372" w:type="dxa"/>
          </w:tcPr>
          <w:p w14:paraId="76C2C8FC"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O primeiro passo para obter o código-fonte do projeto é cloná-lo em nossas máquinas, para que seus arquivos fiquem disponíveis localmente.</w:t>
            </w:r>
          </w:p>
        </w:tc>
      </w:tr>
      <w:tr w:rsidR="00E34749" w:rsidRPr="00C82E35" w14:paraId="20185586" w14:textId="77777777" w:rsidTr="64D089F4">
        <w:tc>
          <w:tcPr>
            <w:tcW w:w="2122" w:type="dxa"/>
          </w:tcPr>
          <w:p w14:paraId="4934E128" w14:textId="77777777" w:rsidR="00E34749" w:rsidRPr="00C82E35"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2. Criação da </w:t>
            </w:r>
            <w:r w:rsidRPr="009071FD">
              <w:rPr>
                <w:rFonts w:ascii="Times New Roman" w:hAnsi="Times New Roman" w:cs="Times New Roman"/>
                <w:i/>
                <w:iCs/>
                <w:sz w:val="20"/>
                <w:szCs w:val="20"/>
              </w:rPr>
              <w:t>Branch</w:t>
            </w:r>
          </w:p>
        </w:tc>
        <w:tc>
          <w:tcPr>
            <w:tcW w:w="6372" w:type="dxa"/>
          </w:tcPr>
          <w:p w14:paraId="0CAE91B4"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 xml:space="preserve">Ao criar uma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estamos criando uma ramificação, totalmente independente, para podermos alterar os arquivos do projeto sem interferir nos originais. Esse processo é considerado uma boa prática quando se está trabalhando em nova funcionalidade.</w:t>
            </w:r>
          </w:p>
        </w:tc>
      </w:tr>
      <w:tr w:rsidR="00E34749" w:rsidRPr="00C82E35" w14:paraId="378C412D" w14:textId="77777777" w:rsidTr="64D089F4">
        <w:tc>
          <w:tcPr>
            <w:tcW w:w="2122" w:type="dxa"/>
          </w:tcPr>
          <w:p w14:paraId="6095B2D2" w14:textId="77777777" w:rsidR="00E34749" w:rsidRPr="00C82E35"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3. </w:t>
            </w:r>
            <w:r w:rsidRPr="009071FD">
              <w:rPr>
                <w:rFonts w:ascii="Times New Roman" w:hAnsi="Times New Roman" w:cs="Times New Roman"/>
                <w:i/>
                <w:iCs/>
                <w:sz w:val="20"/>
                <w:szCs w:val="20"/>
              </w:rPr>
              <w:t>Commits</w:t>
            </w:r>
          </w:p>
        </w:tc>
        <w:tc>
          <w:tcPr>
            <w:tcW w:w="6372" w:type="dxa"/>
          </w:tcPr>
          <w:p w14:paraId="69FA0485"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 xml:space="preserve">Conforme vão sendo criados e alterados os arquivos, elas vão sendo divididas em </w:t>
            </w:r>
            <w:r w:rsidRPr="009071FD">
              <w:rPr>
                <w:rFonts w:ascii="Times New Roman" w:hAnsi="Times New Roman" w:cs="Times New Roman"/>
                <w:i/>
                <w:iCs/>
                <w:sz w:val="20"/>
                <w:szCs w:val="20"/>
              </w:rPr>
              <w:t>commits</w:t>
            </w:r>
            <w:r w:rsidRPr="64D089F4">
              <w:rPr>
                <w:rFonts w:ascii="Times New Roman" w:hAnsi="Times New Roman" w:cs="Times New Roman"/>
                <w:sz w:val="20"/>
                <w:szCs w:val="20"/>
              </w:rPr>
              <w:t xml:space="preserve">. É importante que a descrição de cada </w:t>
            </w:r>
            <w:r w:rsidRPr="009071FD">
              <w:rPr>
                <w:rFonts w:ascii="Times New Roman" w:hAnsi="Times New Roman" w:cs="Times New Roman"/>
                <w:i/>
                <w:iCs/>
                <w:sz w:val="20"/>
                <w:szCs w:val="20"/>
              </w:rPr>
              <w:t>commit</w:t>
            </w:r>
            <w:r w:rsidRPr="64D089F4">
              <w:rPr>
                <w:rFonts w:ascii="Times New Roman" w:hAnsi="Times New Roman" w:cs="Times New Roman"/>
                <w:sz w:val="20"/>
                <w:szCs w:val="20"/>
              </w:rPr>
              <w:t xml:space="preserve"> seja objetiva, pois ela vai ficar salva no histórico das alterações.</w:t>
            </w:r>
          </w:p>
        </w:tc>
      </w:tr>
      <w:tr w:rsidR="00E34749" w:rsidRPr="00C82E35" w14:paraId="4CDAA5F7" w14:textId="77777777" w:rsidTr="64D089F4">
        <w:tc>
          <w:tcPr>
            <w:tcW w:w="2122" w:type="dxa"/>
          </w:tcPr>
          <w:p w14:paraId="1AAD338A" w14:textId="77777777" w:rsidR="00E34749" w:rsidRPr="00C82E35"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4. </w:t>
            </w:r>
            <w:r w:rsidRPr="009071FD">
              <w:rPr>
                <w:rFonts w:ascii="Times New Roman" w:hAnsi="Times New Roman" w:cs="Times New Roman"/>
                <w:i/>
                <w:iCs/>
                <w:sz w:val="20"/>
                <w:szCs w:val="20"/>
              </w:rPr>
              <w:t>Push</w:t>
            </w:r>
          </w:p>
        </w:tc>
        <w:tc>
          <w:tcPr>
            <w:tcW w:w="6372" w:type="dxa"/>
          </w:tcPr>
          <w:p w14:paraId="019F06F5"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 xml:space="preserve">Uma vez que a funcionalidade está totalmente finalizada, devemos enviar nossa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com todas as alterações, de volta ao repositório remoto. Assim, ela ficará disponível para os demais contribuidores do projeto poderem ver e alterar.</w:t>
            </w:r>
          </w:p>
        </w:tc>
      </w:tr>
      <w:tr w:rsidR="00E34749" w:rsidRPr="00C82E35" w14:paraId="275F40D7" w14:textId="77777777" w:rsidTr="64D089F4">
        <w:tc>
          <w:tcPr>
            <w:tcW w:w="2122" w:type="dxa"/>
          </w:tcPr>
          <w:p w14:paraId="7B1DE113" w14:textId="77777777" w:rsidR="00E34749" w:rsidRPr="00C82E35" w:rsidRDefault="00E34749" w:rsidP="00401DDB">
            <w:pPr>
              <w:rPr>
                <w:rFonts w:ascii="Times New Roman" w:hAnsi="Times New Roman" w:cs="Times New Roman"/>
                <w:sz w:val="20"/>
                <w:szCs w:val="20"/>
              </w:rPr>
            </w:pPr>
            <w:r w:rsidRPr="64D089F4">
              <w:rPr>
                <w:rFonts w:ascii="Times New Roman" w:hAnsi="Times New Roman" w:cs="Times New Roman"/>
                <w:sz w:val="20"/>
                <w:szCs w:val="20"/>
              </w:rPr>
              <w:t xml:space="preserve">5. </w:t>
            </w:r>
            <w:r w:rsidRPr="009071FD">
              <w:rPr>
                <w:rFonts w:ascii="Times New Roman" w:hAnsi="Times New Roman" w:cs="Times New Roman"/>
                <w:i/>
                <w:iCs/>
                <w:sz w:val="20"/>
                <w:szCs w:val="20"/>
              </w:rPr>
              <w:t xml:space="preserve">Merge </w:t>
            </w:r>
          </w:p>
        </w:tc>
        <w:tc>
          <w:tcPr>
            <w:tcW w:w="6372" w:type="dxa"/>
          </w:tcPr>
          <w:p w14:paraId="4450943B"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 xml:space="preserve">Para mesclar as modificações de sua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xml:space="preserve"> com os arquivos originais do projeto da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xml:space="preserve"> principal ou máster, você pode utilizar o comando Merge. Após isso, é necessário dar um commit e um push, para enviar a ramificação máster mesclada ao repositório remoto e deixar tudo disponível para os demais contribuidores.</w:t>
            </w:r>
          </w:p>
          <w:p w14:paraId="62537EDD" w14:textId="77777777" w:rsidR="00E34749" w:rsidRPr="00C82E35" w:rsidRDefault="00E34749" w:rsidP="009071FD">
            <w:pPr>
              <w:jc w:val="both"/>
              <w:rPr>
                <w:rFonts w:ascii="Times New Roman" w:hAnsi="Times New Roman" w:cs="Times New Roman"/>
                <w:sz w:val="20"/>
                <w:szCs w:val="20"/>
              </w:rPr>
            </w:pPr>
          </w:p>
          <w:p w14:paraId="3836BF8C" w14:textId="77777777" w:rsidR="00E34749" w:rsidRPr="00C82E35" w:rsidRDefault="00E34749" w:rsidP="009071FD">
            <w:pPr>
              <w:jc w:val="both"/>
              <w:rPr>
                <w:rFonts w:ascii="Times New Roman" w:hAnsi="Times New Roman" w:cs="Times New Roman"/>
                <w:sz w:val="20"/>
                <w:szCs w:val="20"/>
              </w:rPr>
            </w:pPr>
            <w:r w:rsidRPr="64D089F4">
              <w:rPr>
                <w:rFonts w:ascii="Times New Roman" w:hAnsi="Times New Roman" w:cs="Times New Roman"/>
                <w:sz w:val="20"/>
                <w:szCs w:val="20"/>
              </w:rPr>
              <w:t xml:space="preserve">Existe também o </w:t>
            </w:r>
            <w:r w:rsidRPr="009071FD">
              <w:rPr>
                <w:rFonts w:ascii="Times New Roman" w:hAnsi="Times New Roman" w:cs="Times New Roman"/>
                <w:i/>
                <w:iCs/>
                <w:sz w:val="20"/>
                <w:szCs w:val="20"/>
              </w:rPr>
              <w:t>Pull Request</w:t>
            </w:r>
            <w:r w:rsidRPr="64D089F4">
              <w:rPr>
                <w:rFonts w:ascii="Times New Roman" w:hAnsi="Times New Roman" w:cs="Times New Roman"/>
                <w:sz w:val="20"/>
                <w:szCs w:val="20"/>
              </w:rPr>
              <w:t xml:space="preserve">, que geralmente tem relação com a contribuição em projetos </w:t>
            </w:r>
            <w:r w:rsidRPr="009071FD">
              <w:rPr>
                <w:rFonts w:ascii="Times New Roman" w:hAnsi="Times New Roman" w:cs="Times New Roman"/>
                <w:i/>
                <w:iCs/>
                <w:sz w:val="20"/>
                <w:szCs w:val="20"/>
              </w:rPr>
              <w:t>open source.</w:t>
            </w:r>
            <w:r w:rsidRPr="64D089F4">
              <w:rPr>
                <w:rFonts w:ascii="Times New Roman" w:hAnsi="Times New Roman" w:cs="Times New Roman"/>
                <w:sz w:val="20"/>
                <w:szCs w:val="20"/>
              </w:rPr>
              <w:t xml:space="preserve"> Basicamente, ele ocorre quando se pede para o dono do repositório que suas modificações sejam incluídas nele.</w:t>
            </w:r>
          </w:p>
        </w:tc>
      </w:tr>
    </w:tbl>
    <w:p w14:paraId="0C474FED" w14:textId="77777777" w:rsidR="00E34749" w:rsidRPr="00C82E35" w:rsidRDefault="00E34749" w:rsidP="00E34749">
      <w:pPr>
        <w:jc w:val="center"/>
        <w:rPr>
          <w:rFonts w:ascii="Times New Roman" w:hAnsi="Times New Roman" w:cs="Times New Roman"/>
          <w:caps/>
          <w:sz w:val="24"/>
          <w:szCs w:val="24"/>
        </w:rPr>
      </w:pPr>
      <w:r w:rsidRPr="00C82E35">
        <w:rPr>
          <w:rFonts w:ascii="Times New Roman" w:hAnsi="Times New Roman" w:cs="Times New Roman"/>
          <w:sz w:val="24"/>
          <w:szCs w:val="24"/>
        </w:rPr>
        <w:t>Fonte: Adaptado de Hostgator(2020)</w:t>
      </w:r>
    </w:p>
    <w:p w14:paraId="26D1E614" w14:textId="77777777" w:rsidR="00E34749" w:rsidRPr="00C82E35"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O </w:t>
      </w:r>
      <w:r w:rsidRPr="009071FD">
        <w:rPr>
          <w:rFonts w:ascii="Times New Roman" w:hAnsi="Times New Roman" w:cs="Times New Roman"/>
          <w:i/>
          <w:iCs/>
          <w:sz w:val="24"/>
          <w:szCs w:val="24"/>
        </w:rPr>
        <w:t>GitHub</w:t>
      </w:r>
      <w:r w:rsidRPr="64D089F4">
        <w:rPr>
          <w:rFonts w:ascii="Times New Roman" w:hAnsi="Times New Roman" w:cs="Times New Roman"/>
          <w:sz w:val="24"/>
          <w:szCs w:val="24"/>
        </w:rPr>
        <w:t xml:space="preserve"> por sua vez, foi criado em 2008 e consiste em uma plataforma, proprietária, atualmente da Microsoft, para criação de repositórios </w:t>
      </w:r>
      <w:r w:rsidRPr="009071FD">
        <w:rPr>
          <w:rFonts w:ascii="Times New Roman" w:hAnsi="Times New Roman" w:cs="Times New Roman"/>
          <w:i/>
          <w:iCs/>
          <w:sz w:val="24"/>
          <w:szCs w:val="24"/>
        </w:rPr>
        <w:t>Git.</w:t>
      </w:r>
      <w:r w:rsidRPr="64D089F4">
        <w:rPr>
          <w:rFonts w:ascii="Times New Roman" w:hAnsi="Times New Roman" w:cs="Times New Roman"/>
          <w:sz w:val="24"/>
          <w:szCs w:val="24"/>
        </w:rPr>
        <w:t xml:space="preserve">  </w:t>
      </w:r>
    </w:p>
    <w:p w14:paraId="5D7462D5" w14:textId="77777777" w:rsidR="00E34749" w:rsidRPr="00C82E35" w:rsidRDefault="00E34749" w:rsidP="00E34749">
      <w:p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Segundo Kfouri</w:t>
      </w:r>
      <w:r w:rsidRPr="64D089F4">
        <w:rPr>
          <w:rFonts w:ascii="Times New Roman" w:hAnsi="Times New Roman" w:cs="Times New Roman"/>
          <w:i/>
          <w:iCs/>
          <w:sz w:val="24"/>
          <w:szCs w:val="24"/>
        </w:rPr>
        <w:t xml:space="preserve"> apud</w:t>
      </w:r>
      <w:r w:rsidRPr="64D089F4">
        <w:rPr>
          <w:rFonts w:ascii="Times New Roman" w:hAnsi="Times New Roman" w:cs="Times New Roman"/>
          <w:sz w:val="24"/>
          <w:szCs w:val="24"/>
        </w:rPr>
        <w:t xml:space="preserve"> Kalliamvakou (2019, p.9), o </w:t>
      </w:r>
      <w:r w:rsidRPr="009071FD">
        <w:rPr>
          <w:rFonts w:ascii="Times New Roman" w:hAnsi="Times New Roman" w:cs="Times New Roman"/>
          <w:i/>
          <w:iCs/>
          <w:sz w:val="24"/>
          <w:szCs w:val="24"/>
        </w:rPr>
        <w:t>GitHub</w:t>
      </w:r>
      <w:r w:rsidRPr="64D089F4">
        <w:rPr>
          <w:rFonts w:ascii="Times New Roman" w:hAnsi="Times New Roman" w:cs="Times New Roman"/>
          <w:sz w:val="24"/>
          <w:szCs w:val="24"/>
        </w:rPr>
        <w:t xml:space="preserve"> é um site que hospeda códigos de uma maneira colaborativa. Ele já possui mais de 10 milhões de repositórios e está se tornando uma das fontes de maior importância no quesito de artefatos de </w:t>
      </w:r>
      <w:r w:rsidRPr="009071FD">
        <w:rPr>
          <w:rFonts w:ascii="Times New Roman" w:hAnsi="Times New Roman" w:cs="Times New Roman"/>
          <w:i/>
          <w:iCs/>
          <w:sz w:val="24"/>
          <w:szCs w:val="24"/>
        </w:rPr>
        <w:t>software</w:t>
      </w:r>
      <w:r w:rsidRPr="64D089F4">
        <w:rPr>
          <w:rFonts w:ascii="Times New Roman" w:hAnsi="Times New Roman" w:cs="Times New Roman"/>
          <w:sz w:val="24"/>
          <w:szCs w:val="24"/>
        </w:rPr>
        <w:t xml:space="preserve"> na internet.</w:t>
      </w:r>
    </w:p>
    <w:p w14:paraId="55006FDA" w14:textId="77777777" w:rsidR="00E34749" w:rsidRPr="00C82E35" w:rsidRDefault="00E34749" w:rsidP="00E34749">
      <w:pPr>
        <w:spacing w:line="360" w:lineRule="auto"/>
        <w:jc w:val="both"/>
        <w:rPr>
          <w:rFonts w:ascii="Times New Roman" w:hAnsi="Times New Roman" w:cs="Times New Roman"/>
          <w:sz w:val="24"/>
          <w:szCs w:val="24"/>
        </w:rPr>
      </w:pPr>
      <w:r w:rsidRPr="00C82E35">
        <w:rPr>
          <w:rFonts w:ascii="Times New Roman" w:hAnsi="Times New Roman" w:cs="Times New Roman"/>
          <w:sz w:val="24"/>
          <w:szCs w:val="24"/>
        </w:rPr>
        <w:t>A solução provê funcionalidades interessantes como:</w:t>
      </w:r>
    </w:p>
    <w:p w14:paraId="0CCFDC4F" w14:textId="77777777" w:rsidR="00E34749" w:rsidRPr="00C82E35" w:rsidRDefault="00E34749" w:rsidP="006632BB">
      <w:pPr>
        <w:pStyle w:val="PargrafodaLista"/>
        <w:numPr>
          <w:ilvl w:val="0"/>
          <w:numId w:val="23"/>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lastRenderedPageBreak/>
        <w:t>Hospedagem de código de fonte de qualquer linguagem;</w:t>
      </w:r>
    </w:p>
    <w:p w14:paraId="1D437B92" w14:textId="77777777" w:rsidR="00E34749" w:rsidRPr="00C82E35" w:rsidRDefault="00E34749" w:rsidP="006632BB">
      <w:pPr>
        <w:pStyle w:val="PargrafodaLista"/>
        <w:numPr>
          <w:ilvl w:val="0"/>
          <w:numId w:val="23"/>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Possibilidade de compartilhar, testar e colaborar com códigos;</w:t>
      </w:r>
    </w:p>
    <w:p w14:paraId="40E864B5" w14:textId="77777777" w:rsidR="00E34749" w:rsidRPr="00C82E35" w:rsidRDefault="00E34749" w:rsidP="006632BB">
      <w:pPr>
        <w:pStyle w:val="PargrafodaLista"/>
        <w:numPr>
          <w:ilvl w:val="0"/>
          <w:numId w:val="23"/>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Desenvolvimento de networking (a plataforma conta com recursos de redes sociais);</w:t>
      </w:r>
    </w:p>
    <w:p w14:paraId="2E6C5756" w14:textId="77777777" w:rsidR="00E34749" w:rsidRPr="00C82E35" w:rsidRDefault="00E34749" w:rsidP="006632BB">
      <w:pPr>
        <w:pStyle w:val="PargrafodaLista"/>
        <w:numPr>
          <w:ilvl w:val="0"/>
          <w:numId w:val="23"/>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Forks (conceber um novo projeto com base em um existente, considerando as regras de licença do desenvolvedor/proprietário);</w:t>
      </w:r>
    </w:p>
    <w:p w14:paraId="0D5F4115" w14:textId="77777777" w:rsidR="00E34749" w:rsidRDefault="00E34749" w:rsidP="006632BB">
      <w:pPr>
        <w:pStyle w:val="PargrafodaLista"/>
        <w:numPr>
          <w:ilvl w:val="0"/>
          <w:numId w:val="23"/>
        </w:numPr>
        <w:spacing w:line="360" w:lineRule="auto"/>
        <w:jc w:val="both"/>
        <w:rPr>
          <w:rFonts w:ascii="Times New Roman" w:hAnsi="Times New Roman" w:cs="Times New Roman"/>
          <w:sz w:val="24"/>
          <w:szCs w:val="24"/>
        </w:rPr>
      </w:pPr>
      <w:r w:rsidRPr="64D089F4">
        <w:rPr>
          <w:rFonts w:ascii="Times New Roman" w:hAnsi="Times New Roman" w:cs="Times New Roman"/>
          <w:sz w:val="24"/>
          <w:szCs w:val="24"/>
        </w:rPr>
        <w:t>Hospedagem simples (educacional).</w:t>
      </w:r>
    </w:p>
    <w:p w14:paraId="1A507702" w14:textId="77777777" w:rsidR="00E34749" w:rsidRDefault="00E34749" w:rsidP="00E34749">
      <w:pPr>
        <w:pStyle w:val="PargrafodaLista"/>
        <w:spacing w:line="360" w:lineRule="auto"/>
        <w:jc w:val="both"/>
        <w:rPr>
          <w:rFonts w:ascii="Times New Roman" w:hAnsi="Times New Roman" w:cs="Times New Roman"/>
          <w:sz w:val="24"/>
          <w:szCs w:val="24"/>
        </w:rPr>
      </w:pPr>
    </w:p>
    <w:p w14:paraId="36A52DC3" w14:textId="77777777" w:rsidR="00E34749" w:rsidRPr="00C82E35" w:rsidRDefault="00E34749" w:rsidP="00E34749">
      <w:pPr>
        <w:spacing w:line="360" w:lineRule="auto"/>
        <w:jc w:val="both"/>
        <w:rPr>
          <w:rFonts w:ascii="Times New Roman" w:hAnsi="Times New Roman" w:cs="Times New Roman"/>
          <w:sz w:val="24"/>
          <w:szCs w:val="24"/>
        </w:rPr>
      </w:pPr>
      <w:r w:rsidRPr="00C82E35">
        <w:rPr>
          <w:rFonts w:ascii="Times New Roman" w:hAnsi="Times New Roman" w:cs="Times New Roman"/>
          <w:sz w:val="24"/>
          <w:szCs w:val="24"/>
        </w:rPr>
        <w:t xml:space="preserve">Santos </w:t>
      </w:r>
      <w:r w:rsidRPr="00293340">
        <w:rPr>
          <w:rFonts w:ascii="Times New Roman" w:hAnsi="Times New Roman" w:cs="Times New Roman"/>
          <w:i/>
          <w:iCs/>
          <w:sz w:val="24"/>
          <w:szCs w:val="24"/>
        </w:rPr>
        <w:t>et al</w:t>
      </w:r>
      <w:r w:rsidRPr="00C82E35">
        <w:rPr>
          <w:rFonts w:ascii="Times New Roman" w:hAnsi="Times New Roman" w:cs="Times New Roman"/>
          <w:sz w:val="24"/>
          <w:szCs w:val="24"/>
        </w:rPr>
        <w:t>. (2017, p.3) apresentam as ações que um usuário pode realizar na plataforma:</w:t>
      </w:r>
    </w:p>
    <w:p w14:paraId="79D9648F" w14:textId="77777777" w:rsidR="00E34749" w:rsidRPr="00C82E35" w:rsidRDefault="00E34749" w:rsidP="00E34749">
      <w:pPr>
        <w:spacing w:line="240" w:lineRule="auto"/>
        <w:ind w:left="2832"/>
        <w:jc w:val="both"/>
        <w:rPr>
          <w:rFonts w:ascii="Times New Roman" w:hAnsi="Times New Roman" w:cs="Times New Roman"/>
          <w:sz w:val="20"/>
          <w:szCs w:val="20"/>
        </w:rPr>
      </w:pPr>
      <w:r w:rsidRPr="64D089F4">
        <w:rPr>
          <w:rFonts w:ascii="Times New Roman" w:hAnsi="Times New Roman" w:cs="Times New Roman"/>
          <w:sz w:val="20"/>
          <w:szCs w:val="20"/>
        </w:rPr>
        <w:t xml:space="preserve">(i) </w:t>
      </w:r>
      <w:r w:rsidRPr="009071FD">
        <w:rPr>
          <w:rFonts w:ascii="Times New Roman" w:hAnsi="Times New Roman" w:cs="Times New Roman"/>
          <w:i/>
          <w:iCs/>
          <w:sz w:val="20"/>
          <w:szCs w:val="20"/>
        </w:rPr>
        <w:t>Follow:</w:t>
      </w:r>
      <w:r w:rsidRPr="64D089F4">
        <w:rPr>
          <w:rFonts w:ascii="Times New Roman" w:hAnsi="Times New Roman" w:cs="Times New Roman"/>
          <w:sz w:val="20"/>
          <w:szCs w:val="20"/>
        </w:rPr>
        <w:t xml:space="preserve"> indicando que um usuário segue outro usuário; (ii) conceder </w:t>
      </w:r>
      <w:r w:rsidRPr="009071FD">
        <w:rPr>
          <w:rFonts w:ascii="Times New Roman" w:hAnsi="Times New Roman" w:cs="Times New Roman"/>
          <w:i/>
          <w:iCs/>
          <w:sz w:val="20"/>
          <w:szCs w:val="20"/>
        </w:rPr>
        <w:t>stars</w:t>
      </w:r>
      <w:r w:rsidRPr="64D089F4">
        <w:rPr>
          <w:rFonts w:ascii="Times New Roman" w:hAnsi="Times New Roman" w:cs="Times New Roman"/>
          <w:sz w:val="20"/>
          <w:szCs w:val="20"/>
        </w:rPr>
        <w:t xml:space="preserve"> (estrelas) a projetos: quando um usuário acha que o projeto é interessante e tem qualidade e (iii) </w:t>
      </w:r>
      <w:r w:rsidRPr="009071FD">
        <w:rPr>
          <w:rFonts w:ascii="Times New Roman" w:hAnsi="Times New Roman" w:cs="Times New Roman"/>
          <w:i/>
          <w:iCs/>
          <w:sz w:val="20"/>
          <w:szCs w:val="20"/>
        </w:rPr>
        <w:t xml:space="preserve">watching: watcher </w:t>
      </w:r>
      <w:r w:rsidRPr="64D089F4">
        <w:rPr>
          <w:rFonts w:ascii="Times New Roman" w:hAnsi="Times New Roman" w:cs="Times New Roman"/>
          <w:sz w:val="20"/>
          <w:szCs w:val="20"/>
        </w:rPr>
        <w:t xml:space="preserve">é o termo utilizado para descrever usuários que “seguem” determinados repositórios, recebendo atualizações e relatórios sobre a evolução do software. A quantidade de </w:t>
      </w:r>
      <w:r w:rsidRPr="009071FD">
        <w:rPr>
          <w:rFonts w:ascii="Times New Roman" w:hAnsi="Times New Roman" w:cs="Times New Roman"/>
          <w:i/>
          <w:iCs/>
          <w:sz w:val="20"/>
          <w:szCs w:val="20"/>
        </w:rPr>
        <w:t>“watchers”</w:t>
      </w:r>
      <w:r w:rsidRPr="64D089F4">
        <w:rPr>
          <w:rFonts w:ascii="Times New Roman" w:hAnsi="Times New Roman" w:cs="Times New Roman"/>
          <w:sz w:val="20"/>
          <w:szCs w:val="20"/>
        </w:rPr>
        <w:t xml:space="preserve"> serve como indicador da quantidade de atenção dada a um determinado projeto pela comunidade de desenvolvedores (Bissyandé et al., 2013). Os conceitos descritos abaixo estão relacionados especificamente à esta plataforma, são eles: (i) -</w:t>
      </w:r>
      <w:r w:rsidRPr="009071FD">
        <w:rPr>
          <w:rFonts w:ascii="Times New Roman" w:hAnsi="Times New Roman" w:cs="Times New Roman"/>
          <w:i/>
          <w:iCs/>
          <w:sz w:val="20"/>
          <w:szCs w:val="20"/>
        </w:rPr>
        <w:t xml:space="preserve"> Commit:</w:t>
      </w:r>
      <w:r w:rsidRPr="64D089F4">
        <w:rPr>
          <w:rFonts w:ascii="Times New Roman" w:hAnsi="Times New Roman" w:cs="Times New Roman"/>
          <w:sz w:val="20"/>
          <w:szCs w:val="20"/>
        </w:rPr>
        <w:t xml:space="preserve"> Funcionalidade que permite efetuar o controle das alterações realizadas. É como se fosse um </w:t>
      </w:r>
      <w:r w:rsidRPr="009071FD">
        <w:rPr>
          <w:rFonts w:ascii="Times New Roman" w:hAnsi="Times New Roman" w:cs="Times New Roman"/>
          <w:i/>
          <w:iCs/>
          <w:sz w:val="20"/>
          <w:szCs w:val="20"/>
        </w:rPr>
        <w:t>“checkpoint”</w:t>
      </w:r>
      <w:r w:rsidRPr="64D089F4">
        <w:rPr>
          <w:rFonts w:ascii="Times New Roman" w:hAnsi="Times New Roman" w:cs="Times New Roman"/>
          <w:sz w:val="20"/>
          <w:szCs w:val="20"/>
        </w:rPr>
        <w:t xml:space="preserve"> do projeto. Sempre que for necessário é possível retroceder um </w:t>
      </w:r>
      <w:r w:rsidRPr="009071FD">
        <w:rPr>
          <w:rFonts w:ascii="Times New Roman" w:hAnsi="Times New Roman" w:cs="Times New Roman"/>
          <w:i/>
          <w:iCs/>
          <w:sz w:val="20"/>
          <w:szCs w:val="20"/>
        </w:rPr>
        <w:t>commit;</w:t>
      </w:r>
      <w:r w:rsidRPr="64D089F4">
        <w:rPr>
          <w:rFonts w:ascii="Times New Roman" w:hAnsi="Times New Roman" w:cs="Times New Roman"/>
          <w:sz w:val="20"/>
          <w:szCs w:val="20"/>
        </w:rPr>
        <w:t xml:space="preserve"> (ii) -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xml:space="preserve"> É uma ramificação do seu projeto. Cada branch representa uma versão do seu projeto. Podemos seguir uma linha de desenvolvimento a partir de cada </w:t>
      </w:r>
      <w:r w:rsidRPr="009071FD">
        <w:rPr>
          <w:rFonts w:ascii="Times New Roman" w:hAnsi="Times New Roman" w:cs="Times New Roman"/>
          <w:i/>
          <w:iCs/>
          <w:sz w:val="20"/>
          <w:szCs w:val="20"/>
        </w:rPr>
        <w:t>branch;</w:t>
      </w:r>
      <w:r w:rsidRPr="64D089F4">
        <w:rPr>
          <w:rFonts w:ascii="Times New Roman" w:hAnsi="Times New Roman" w:cs="Times New Roman"/>
          <w:sz w:val="20"/>
          <w:szCs w:val="20"/>
        </w:rPr>
        <w:t xml:space="preserve"> (iii) - </w:t>
      </w:r>
      <w:r w:rsidRPr="009071FD">
        <w:rPr>
          <w:rFonts w:ascii="Times New Roman" w:hAnsi="Times New Roman" w:cs="Times New Roman"/>
          <w:i/>
          <w:iCs/>
          <w:sz w:val="20"/>
          <w:szCs w:val="20"/>
        </w:rPr>
        <w:t>Fork:</w:t>
      </w:r>
      <w:r w:rsidRPr="64D089F4">
        <w:rPr>
          <w:rFonts w:ascii="Times New Roman" w:hAnsi="Times New Roman" w:cs="Times New Roman"/>
          <w:sz w:val="20"/>
          <w:szCs w:val="20"/>
        </w:rPr>
        <w:t xml:space="preserve"> Consiste em realizar a cópia de um repositório que pertence a outra pessoa, adicionando esse repositório ao nosso repositório. Ou seja, nos tornamos os “proprietários” do repositório o qual estamos realizando o </w:t>
      </w:r>
      <w:r w:rsidRPr="009071FD">
        <w:rPr>
          <w:rFonts w:ascii="Times New Roman" w:hAnsi="Times New Roman" w:cs="Times New Roman"/>
          <w:i/>
          <w:iCs/>
          <w:sz w:val="20"/>
          <w:szCs w:val="20"/>
        </w:rPr>
        <w:t>fork</w:t>
      </w:r>
      <w:r w:rsidRPr="64D089F4">
        <w:rPr>
          <w:rFonts w:ascii="Times New Roman" w:hAnsi="Times New Roman" w:cs="Times New Roman"/>
          <w:sz w:val="20"/>
          <w:szCs w:val="20"/>
        </w:rPr>
        <w:t xml:space="preserve">, porém o original se mantém intacto; (iv) – </w:t>
      </w:r>
      <w:r w:rsidRPr="009071FD">
        <w:rPr>
          <w:rFonts w:ascii="Times New Roman" w:hAnsi="Times New Roman" w:cs="Times New Roman"/>
          <w:i/>
          <w:iCs/>
          <w:sz w:val="20"/>
          <w:szCs w:val="20"/>
        </w:rPr>
        <w:t>Pull Request</w:t>
      </w:r>
      <w:r w:rsidRPr="64D089F4">
        <w:rPr>
          <w:rFonts w:ascii="Times New Roman" w:hAnsi="Times New Roman" w:cs="Times New Roman"/>
          <w:sz w:val="20"/>
          <w:szCs w:val="20"/>
        </w:rPr>
        <w:t>: Consiste em uma solicitação de integração das nossas modificações com o repositório remoto. Basta informar na caixa de comentários um detalhamento do que foi criado/modificado. O responsável pelo repositório pode aceitar uma sugestão de mudança, ou até mesmo negar.</w:t>
      </w:r>
    </w:p>
    <w:p w14:paraId="23F3B02C" w14:textId="166D820F" w:rsidR="00E34749" w:rsidRDefault="00E34749" w:rsidP="00E34749">
      <w:pPr>
        <w:spacing w:line="360" w:lineRule="auto"/>
        <w:ind w:firstLine="708"/>
        <w:jc w:val="both"/>
        <w:rPr>
          <w:rFonts w:ascii="Times New Roman" w:hAnsi="Times New Roman" w:cs="Times New Roman"/>
          <w:sz w:val="24"/>
          <w:szCs w:val="24"/>
        </w:rPr>
      </w:pPr>
      <w:r w:rsidRPr="64D089F4">
        <w:rPr>
          <w:rFonts w:ascii="Times New Roman" w:hAnsi="Times New Roman" w:cs="Times New Roman"/>
          <w:sz w:val="24"/>
          <w:szCs w:val="24"/>
        </w:rPr>
        <w:t xml:space="preserve">A figura </w:t>
      </w:r>
      <w:r w:rsidR="000B5872" w:rsidRPr="64D089F4">
        <w:rPr>
          <w:rFonts w:ascii="Times New Roman" w:hAnsi="Times New Roman" w:cs="Times New Roman"/>
          <w:sz w:val="24"/>
          <w:szCs w:val="24"/>
        </w:rPr>
        <w:t>16</w:t>
      </w:r>
      <w:r w:rsidRPr="64D089F4">
        <w:rPr>
          <w:rFonts w:ascii="Times New Roman" w:hAnsi="Times New Roman" w:cs="Times New Roman"/>
          <w:sz w:val="24"/>
          <w:szCs w:val="24"/>
        </w:rPr>
        <w:t xml:space="preserve">, apresentada a seguir destaca a diferença entre </w:t>
      </w:r>
      <w:r w:rsidRPr="009071FD">
        <w:rPr>
          <w:rFonts w:ascii="Times New Roman" w:hAnsi="Times New Roman" w:cs="Times New Roman"/>
          <w:i/>
          <w:iCs/>
          <w:sz w:val="24"/>
          <w:szCs w:val="24"/>
        </w:rPr>
        <w:t>Git</w:t>
      </w:r>
      <w:r w:rsidRPr="64D089F4">
        <w:rPr>
          <w:rFonts w:ascii="Times New Roman" w:hAnsi="Times New Roman" w:cs="Times New Roman"/>
          <w:sz w:val="24"/>
          <w:szCs w:val="24"/>
        </w:rPr>
        <w:t xml:space="preserve"> e </w:t>
      </w:r>
      <w:r w:rsidRPr="009071FD">
        <w:rPr>
          <w:rFonts w:ascii="Times New Roman" w:hAnsi="Times New Roman" w:cs="Times New Roman"/>
          <w:i/>
          <w:iCs/>
          <w:sz w:val="24"/>
          <w:szCs w:val="24"/>
        </w:rPr>
        <w:t>GitHub</w:t>
      </w:r>
      <w:r w:rsidRPr="64D089F4">
        <w:rPr>
          <w:rFonts w:ascii="Times New Roman" w:hAnsi="Times New Roman" w:cs="Times New Roman"/>
          <w:sz w:val="24"/>
          <w:szCs w:val="24"/>
        </w:rPr>
        <w:t xml:space="preserve"> e a conexão existente entre os dois recursos. O </w:t>
      </w:r>
      <w:r w:rsidRPr="009071FD">
        <w:rPr>
          <w:rFonts w:ascii="Times New Roman" w:hAnsi="Times New Roman" w:cs="Times New Roman"/>
          <w:i/>
          <w:iCs/>
          <w:sz w:val="24"/>
          <w:szCs w:val="24"/>
        </w:rPr>
        <w:t>Git</w:t>
      </w:r>
      <w:r w:rsidRPr="64D089F4">
        <w:rPr>
          <w:rFonts w:ascii="Times New Roman" w:hAnsi="Times New Roman" w:cs="Times New Roman"/>
          <w:sz w:val="24"/>
          <w:szCs w:val="24"/>
        </w:rPr>
        <w:t xml:space="preserve"> consiste em um sistema de controle de versão distribuído e o </w:t>
      </w:r>
      <w:r w:rsidRPr="009071FD">
        <w:rPr>
          <w:rFonts w:ascii="Times New Roman" w:hAnsi="Times New Roman" w:cs="Times New Roman"/>
          <w:i/>
          <w:iCs/>
          <w:sz w:val="24"/>
          <w:szCs w:val="24"/>
        </w:rPr>
        <w:t>GitHub</w:t>
      </w:r>
      <w:r w:rsidRPr="64D089F4">
        <w:rPr>
          <w:rFonts w:ascii="Times New Roman" w:hAnsi="Times New Roman" w:cs="Times New Roman"/>
          <w:sz w:val="24"/>
          <w:szCs w:val="24"/>
        </w:rPr>
        <w:t>, permite o desenvolvimento de repositórios remotos.</w:t>
      </w:r>
    </w:p>
    <w:p w14:paraId="0223479B" w14:textId="3489CA85" w:rsidR="00D42EB8" w:rsidRDefault="00D42EB8" w:rsidP="00E34749">
      <w:pPr>
        <w:spacing w:line="360" w:lineRule="auto"/>
        <w:ind w:firstLine="708"/>
        <w:jc w:val="both"/>
        <w:rPr>
          <w:rFonts w:ascii="Times New Roman" w:hAnsi="Times New Roman" w:cs="Times New Roman"/>
          <w:sz w:val="24"/>
          <w:szCs w:val="24"/>
        </w:rPr>
      </w:pPr>
    </w:p>
    <w:p w14:paraId="252B0EF5" w14:textId="52847656" w:rsidR="00D42EB8" w:rsidRDefault="00D42EB8" w:rsidP="00E34749">
      <w:pPr>
        <w:spacing w:line="360" w:lineRule="auto"/>
        <w:ind w:firstLine="708"/>
        <w:jc w:val="both"/>
        <w:rPr>
          <w:rFonts w:ascii="Times New Roman" w:hAnsi="Times New Roman" w:cs="Times New Roman"/>
          <w:sz w:val="24"/>
          <w:szCs w:val="24"/>
        </w:rPr>
      </w:pPr>
    </w:p>
    <w:p w14:paraId="3EBCB4C8" w14:textId="2100257A" w:rsidR="00D42EB8" w:rsidRDefault="00D42EB8" w:rsidP="00E34749">
      <w:pPr>
        <w:spacing w:line="360" w:lineRule="auto"/>
        <w:ind w:firstLine="708"/>
        <w:jc w:val="both"/>
        <w:rPr>
          <w:rFonts w:ascii="Times New Roman" w:hAnsi="Times New Roman" w:cs="Times New Roman"/>
          <w:sz w:val="24"/>
          <w:szCs w:val="24"/>
        </w:rPr>
      </w:pPr>
    </w:p>
    <w:p w14:paraId="1DAA6B26" w14:textId="73119C97" w:rsidR="00D42EB8" w:rsidRDefault="00D42EB8" w:rsidP="00E34749">
      <w:pPr>
        <w:spacing w:line="360" w:lineRule="auto"/>
        <w:ind w:firstLine="708"/>
        <w:jc w:val="both"/>
        <w:rPr>
          <w:rFonts w:ascii="Times New Roman" w:hAnsi="Times New Roman" w:cs="Times New Roman"/>
          <w:sz w:val="24"/>
          <w:szCs w:val="24"/>
        </w:rPr>
      </w:pPr>
    </w:p>
    <w:p w14:paraId="05B14C50" w14:textId="2BB0D297" w:rsidR="00D42EB8" w:rsidRDefault="00D42EB8" w:rsidP="00E34749">
      <w:pPr>
        <w:spacing w:line="360" w:lineRule="auto"/>
        <w:ind w:firstLine="708"/>
        <w:jc w:val="both"/>
        <w:rPr>
          <w:rFonts w:ascii="Times New Roman" w:hAnsi="Times New Roman" w:cs="Times New Roman"/>
          <w:sz w:val="24"/>
          <w:szCs w:val="24"/>
        </w:rPr>
      </w:pPr>
    </w:p>
    <w:p w14:paraId="398BA992" w14:textId="447296BF" w:rsidR="00D42EB8" w:rsidRDefault="00D42EB8" w:rsidP="00E34749">
      <w:pPr>
        <w:spacing w:line="360" w:lineRule="auto"/>
        <w:ind w:firstLine="708"/>
        <w:jc w:val="both"/>
        <w:rPr>
          <w:rFonts w:ascii="Times New Roman" w:hAnsi="Times New Roman" w:cs="Times New Roman"/>
          <w:sz w:val="24"/>
          <w:szCs w:val="24"/>
        </w:rPr>
      </w:pPr>
    </w:p>
    <w:p w14:paraId="7B0DF8CC" w14:textId="77777777" w:rsidR="00D42EB8" w:rsidRPr="009A5F29" w:rsidRDefault="00D42EB8" w:rsidP="00E34749">
      <w:pPr>
        <w:spacing w:line="360" w:lineRule="auto"/>
        <w:ind w:firstLine="708"/>
        <w:jc w:val="both"/>
        <w:rPr>
          <w:rFonts w:ascii="Times New Roman" w:hAnsi="Times New Roman" w:cs="Times New Roman"/>
          <w:sz w:val="24"/>
          <w:szCs w:val="24"/>
        </w:rPr>
      </w:pPr>
    </w:p>
    <w:p w14:paraId="56BA42F4" w14:textId="12F36FF6" w:rsidR="00E34749" w:rsidRPr="009A5F29" w:rsidRDefault="00E34749" w:rsidP="00E34749">
      <w:pPr>
        <w:spacing w:line="360" w:lineRule="auto"/>
        <w:jc w:val="center"/>
        <w:rPr>
          <w:rFonts w:ascii="Times New Roman" w:hAnsi="Times New Roman" w:cs="Times New Roman"/>
          <w:sz w:val="24"/>
          <w:szCs w:val="24"/>
        </w:rPr>
      </w:pPr>
      <w:r w:rsidRPr="64D089F4">
        <w:rPr>
          <w:rFonts w:ascii="Times New Roman" w:hAnsi="Times New Roman" w:cs="Times New Roman"/>
          <w:sz w:val="24"/>
          <w:szCs w:val="24"/>
        </w:rPr>
        <w:lastRenderedPageBreak/>
        <w:t xml:space="preserve">Figura </w:t>
      </w:r>
      <w:r w:rsidR="000B5872" w:rsidRPr="64D089F4">
        <w:rPr>
          <w:rFonts w:ascii="Times New Roman" w:hAnsi="Times New Roman" w:cs="Times New Roman"/>
          <w:sz w:val="24"/>
          <w:szCs w:val="24"/>
        </w:rPr>
        <w:t>1</w:t>
      </w:r>
      <w:r w:rsidR="006E2FBC" w:rsidRPr="64D089F4">
        <w:rPr>
          <w:rFonts w:ascii="Times New Roman" w:hAnsi="Times New Roman" w:cs="Times New Roman"/>
          <w:sz w:val="24"/>
          <w:szCs w:val="24"/>
        </w:rPr>
        <w:t>1</w:t>
      </w:r>
      <w:r w:rsidRPr="64D089F4">
        <w:rPr>
          <w:rFonts w:ascii="Times New Roman" w:hAnsi="Times New Roman" w:cs="Times New Roman"/>
          <w:sz w:val="24"/>
          <w:szCs w:val="24"/>
        </w:rPr>
        <w:t xml:space="preserve"> – Diferença entre </w:t>
      </w:r>
      <w:r w:rsidRPr="009071FD">
        <w:rPr>
          <w:rFonts w:ascii="Times New Roman" w:hAnsi="Times New Roman" w:cs="Times New Roman"/>
          <w:i/>
          <w:iCs/>
          <w:sz w:val="24"/>
          <w:szCs w:val="24"/>
        </w:rPr>
        <w:t>Git</w:t>
      </w:r>
      <w:r w:rsidRPr="64D089F4">
        <w:rPr>
          <w:rFonts w:ascii="Times New Roman" w:hAnsi="Times New Roman" w:cs="Times New Roman"/>
          <w:sz w:val="24"/>
          <w:szCs w:val="24"/>
        </w:rPr>
        <w:t xml:space="preserve"> e </w:t>
      </w:r>
      <w:r w:rsidRPr="009071FD">
        <w:rPr>
          <w:rFonts w:ascii="Times New Roman" w:hAnsi="Times New Roman" w:cs="Times New Roman"/>
          <w:i/>
          <w:iCs/>
          <w:sz w:val="24"/>
          <w:szCs w:val="24"/>
        </w:rPr>
        <w:t>GitHub</w:t>
      </w:r>
    </w:p>
    <w:p w14:paraId="42A7629B" w14:textId="77777777" w:rsidR="00E34749" w:rsidRDefault="00E34749" w:rsidP="00E34749">
      <w:pPr>
        <w:jc w:val="center"/>
      </w:pPr>
      <w:r>
        <w:rPr>
          <w:noProof/>
        </w:rPr>
        <w:drawing>
          <wp:inline distT="0" distB="0" distL="0" distR="0" wp14:anchorId="5A55E92E" wp14:editId="2CDF74EF">
            <wp:extent cx="4790364" cy="3251227"/>
            <wp:effectExtent l="0" t="0" r="0" b="6350"/>
            <wp:docPr id="86" name="Imagem 8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Diagram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8711" cy="3270466"/>
                    </a:xfrm>
                    <a:prstGeom prst="rect">
                      <a:avLst/>
                    </a:prstGeom>
                    <a:noFill/>
                  </pic:spPr>
                </pic:pic>
              </a:graphicData>
            </a:graphic>
          </wp:inline>
        </w:drawing>
      </w:r>
    </w:p>
    <w:p w14:paraId="2A7EB797" w14:textId="77777777" w:rsidR="00E34749" w:rsidRDefault="00E34749" w:rsidP="00E34749">
      <w:pPr>
        <w:jc w:val="center"/>
        <w:rPr>
          <w:rFonts w:ascii="Times New Roman" w:hAnsi="Times New Roman" w:cs="Times New Roman"/>
          <w:sz w:val="24"/>
          <w:szCs w:val="24"/>
        </w:rPr>
      </w:pPr>
      <w:r w:rsidRPr="009A5F29">
        <w:rPr>
          <w:rFonts w:ascii="Times New Roman" w:hAnsi="Times New Roman" w:cs="Times New Roman"/>
          <w:sz w:val="24"/>
          <w:szCs w:val="24"/>
        </w:rPr>
        <w:t>Fonte: desenvolvido pelos autores (2021)</w:t>
      </w:r>
    </w:p>
    <w:p w14:paraId="6A9170F9" w14:textId="05309F1B" w:rsidR="00E34749" w:rsidRDefault="00E34749" w:rsidP="00284B99">
      <w:pPr>
        <w:spacing w:after="0" w:line="360" w:lineRule="auto"/>
        <w:ind w:firstLine="567"/>
        <w:jc w:val="both"/>
        <w:rPr>
          <w:rFonts w:ascii="Times New Roman" w:hAnsi="Times New Roman" w:cs="Times New Roman"/>
          <w:sz w:val="24"/>
          <w:szCs w:val="24"/>
        </w:rPr>
      </w:pPr>
    </w:p>
    <w:p w14:paraId="278115D9" w14:textId="64D18F0D" w:rsidR="005E15AA" w:rsidRDefault="005E15AA"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w:t>
      </w:r>
      <w:r w:rsidRPr="001037E8">
        <w:rPr>
          <w:rFonts w:ascii="Times New Roman" w:hAnsi="Times New Roman" w:cs="Times New Roman"/>
          <w:b/>
          <w:bCs/>
          <w:sz w:val="24"/>
          <w:szCs w:val="24"/>
        </w:rPr>
        <w:t xml:space="preserve"> </w:t>
      </w:r>
      <w:r w:rsidRPr="005E15AA">
        <w:rPr>
          <w:rFonts w:ascii="Times New Roman" w:hAnsi="Times New Roman" w:cs="Times New Roman"/>
          <w:b/>
          <w:bCs/>
          <w:sz w:val="24"/>
          <w:szCs w:val="24"/>
        </w:rPr>
        <w:t>Framework Django</w:t>
      </w:r>
    </w:p>
    <w:p w14:paraId="03CB35DA" w14:textId="77777777" w:rsidR="005E15AA" w:rsidRDefault="005E15AA" w:rsidP="005E15AA">
      <w:pPr>
        <w:spacing w:after="0" w:line="360" w:lineRule="auto"/>
        <w:ind w:firstLine="567"/>
        <w:jc w:val="both"/>
        <w:rPr>
          <w:rFonts w:ascii="Times New Roman" w:hAnsi="Times New Roman" w:cs="Times New Roman"/>
          <w:b/>
          <w:bCs/>
          <w:sz w:val="24"/>
          <w:szCs w:val="24"/>
        </w:rPr>
      </w:pPr>
    </w:p>
    <w:p w14:paraId="018F61BD" w14:textId="1A455B12" w:rsidR="005E15AA" w:rsidRDefault="005E15AA"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6.1</w:t>
      </w:r>
      <w:r w:rsidRPr="001037E8">
        <w:rPr>
          <w:rFonts w:ascii="Times New Roman" w:hAnsi="Times New Roman" w:cs="Times New Roman"/>
          <w:b/>
          <w:bCs/>
          <w:sz w:val="24"/>
          <w:szCs w:val="24"/>
        </w:rPr>
        <w:t xml:space="preserve"> </w:t>
      </w:r>
      <w:r>
        <w:rPr>
          <w:rFonts w:ascii="Times New Roman" w:hAnsi="Times New Roman" w:cs="Times New Roman"/>
          <w:b/>
          <w:bCs/>
          <w:sz w:val="24"/>
          <w:szCs w:val="24"/>
        </w:rPr>
        <w:t>Visão Geral</w:t>
      </w:r>
    </w:p>
    <w:p w14:paraId="71C375C3" w14:textId="7289AAD4" w:rsidR="005E15AA" w:rsidRDefault="005E15AA" w:rsidP="005E15AA">
      <w:pPr>
        <w:spacing w:after="0" w:line="360" w:lineRule="auto"/>
        <w:ind w:firstLine="567"/>
        <w:jc w:val="both"/>
        <w:rPr>
          <w:rFonts w:ascii="Times New Roman" w:hAnsi="Times New Roman" w:cs="Times New Roman"/>
          <w:b/>
          <w:bCs/>
          <w:sz w:val="24"/>
          <w:szCs w:val="24"/>
        </w:rPr>
      </w:pPr>
    </w:p>
    <w:p w14:paraId="4B1DF8D3" w14:textId="26F0DBC1"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O Django foi lançado em julho de 2005, nos EUA, pelos programadores Adrian Holovaty e Simon Willison que, na época, trabalhavam em um jornal local e precisavam criar uma solução que permitisse que o site deste jornal pudesse ser atualizado com mais frequência e de forma rápida.</w:t>
      </w:r>
    </w:p>
    <w:p w14:paraId="57DF9489"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O Django é um </w:t>
      </w:r>
      <w:r w:rsidRPr="009071FD">
        <w:rPr>
          <w:rFonts w:ascii="Times New Roman" w:eastAsia="Times New Roman" w:hAnsi="Times New Roman" w:cs="Times New Roman"/>
          <w:i/>
          <w:iCs/>
          <w:sz w:val="24"/>
          <w:szCs w:val="24"/>
        </w:rPr>
        <w:t>framework web</w:t>
      </w:r>
      <w:r w:rsidRPr="64D089F4">
        <w:rPr>
          <w:rFonts w:ascii="Times New Roman" w:eastAsia="Times New Roman" w:hAnsi="Times New Roman" w:cs="Times New Roman"/>
          <w:sz w:val="24"/>
          <w:szCs w:val="24"/>
        </w:rPr>
        <w:t xml:space="preserve"> de alto nível, escrito em linguagem de programação Python, de código aberto e gratuito, para o desenvolvimento ágil de aplicações </w:t>
      </w:r>
      <w:r w:rsidRPr="009071FD">
        <w:rPr>
          <w:rFonts w:ascii="Times New Roman" w:eastAsia="Times New Roman" w:hAnsi="Times New Roman" w:cs="Times New Roman"/>
          <w:i/>
          <w:iCs/>
          <w:sz w:val="24"/>
          <w:szCs w:val="24"/>
        </w:rPr>
        <w:t>web</w:t>
      </w:r>
      <w:r w:rsidRPr="64D089F4">
        <w:rPr>
          <w:rFonts w:ascii="Times New Roman" w:eastAsia="Times New Roman" w:hAnsi="Times New Roman" w:cs="Times New Roman"/>
          <w:sz w:val="24"/>
          <w:szCs w:val="24"/>
        </w:rPr>
        <w:t>.</w:t>
      </w:r>
    </w:p>
    <w:p w14:paraId="37523C76" w14:textId="57B9388F" w:rsidR="005E15AA" w:rsidRDefault="005E15AA" w:rsidP="005E15AA">
      <w:pPr>
        <w:spacing w:line="360" w:lineRule="auto"/>
        <w:ind w:firstLine="708"/>
        <w:jc w:val="both"/>
        <w:rPr>
          <w:rFonts w:ascii="Times New Roman" w:eastAsia="Times New Roman" w:hAnsi="Times New Roman" w:cs="Times New Roman"/>
          <w:sz w:val="24"/>
          <w:szCs w:val="24"/>
        </w:rPr>
      </w:pPr>
      <w:r w:rsidRPr="327E3156">
        <w:rPr>
          <w:rFonts w:ascii="Times New Roman" w:eastAsia="Times New Roman" w:hAnsi="Times New Roman" w:cs="Times New Roman"/>
          <w:sz w:val="24"/>
          <w:szCs w:val="24"/>
        </w:rPr>
        <w:t>Dentre suas principais características estão a possibilidade de criar formulários de maneira automática, possuir um sistema de autenticação de usuários, assim como um sistema de armazenamento de informações em cache que permite o registro de páginas dinâmicas (</w:t>
      </w:r>
      <w:r w:rsidRPr="327E3156">
        <w:rPr>
          <w:rFonts w:ascii="Times New Roman" w:eastAsia="Times New Roman" w:hAnsi="Times New Roman" w:cs="Times New Roman"/>
          <w:i/>
          <w:iCs/>
          <w:sz w:val="24"/>
          <w:szCs w:val="24"/>
        </w:rPr>
        <w:t>caching</w:t>
      </w:r>
      <w:r w:rsidRPr="327E3156">
        <w:rPr>
          <w:rFonts w:ascii="Times New Roman" w:eastAsia="Times New Roman" w:hAnsi="Times New Roman" w:cs="Times New Roman"/>
          <w:sz w:val="24"/>
          <w:szCs w:val="24"/>
        </w:rPr>
        <w:t xml:space="preserve">), permitir a serialização de objetos, além de já ter sido desenvolvido com proteção contra os mais comuns ataques na </w:t>
      </w:r>
      <w:r w:rsidRPr="327E3156">
        <w:rPr>
          <w:rFonts w:ascii="Times New Roman" w:eastAsia="Times New Roman" w:hAnsi="Times New Roman" w:cs="Times New Roman"/>
          <w:i/>
          <w:iCs/>
          <w:sz w:val="24"/>
          <w:szCs w:val="24"/>
        </w:rPr>
        <w:t>web</w:t>
      </w:r>
      <w:r w:rsidRPr="327E3156">
        <w:rPr>
          <w:rFonts w:ascii="Times New Roman" w:eastAsia="Times New Roman" w:hAnsi="Times New Roman" w:cs="Times New Roman"/>
          <w:sz w:val="24"/>
          <w:szCs w:val="24"/>
        </w:rPr>
        <w:t xml:space="preserve"> (</w:t>
      </w:r>
      <w:r w:rsidRPr="327E3156">
        <w:rPr>
          <w:rFonts w:ascii="Times New Roman" w:eastAsia="Times New Roman" w:hAnsi="Times New Roman" w:cs="Times New Roman"/>
          <w:i/>
          <w:iCs/>
          <w:sz w:val="24"/>
          <w:szCs w:val="24"/>
        </w:rPr>
        <w:t>Cross Site Scripting</w:t>
      </w:r>
      <w:r w:rsidRPr="327E3156">
        <w:rPr>
          <w:rFonts w:ascii="Times New Roman" w:eastAsia="Times New Roman" w:hAnsi="Times New Roman" w:cs="Times New Roman"/>
          <w:sz w:val="24"/>
          <w:szCs w:val="24"/>
        </w:rPr>
        <w:t xml:space="preserve"> (XSS), </w:t>
      </w:r>
      <w:r w:rsidRPr="327E3156">
        <w:rPr>
          <w:rFonts w:ascii="Times New Roman" w:eastAsia="Times New Roman" w:hAnsi="Times New Roman" w:cs="Times New Roman"/>
          <w:i/>
          <w:iCs/>
          <w:sz w:val="24"/>
          <w:szCs w:val="24"/>
        </w:rPr>
        <w:t>Cross site request forgery</w:t>
      </w:r>
      <w:r w:rsidRPr="327E3156">
        <w:rPr>
          <w:rFonts w:ascii="Times New Roman" w:eastAsia="Times New Roman" w:hAnsi="Times New Roman" w:cs="Times New Roman"/>
          <w:sz w:val="24"/>
          <w:szCs w:val="24"/>
        </w:rPr>
        <w:t xml:space="preserve"> (CSRF), </w:t>
      </w:r>
      <w:r w:rsidRPr="327E3156">
        <w:rPr>
          <w:rFonts w:ascii="Times New Roman" w:eastAsia="Times New Roman" w:hAnsi="Times New Roman" w:cs="Times New Roman"/>
          <w:i/>
          <w:iCs/>
          <w:sz w:val="24"/>
          <w:szCs w:val="24"/>
        </w:rPr>
        <w:t>SQL injection</w:t>
      </w:r>
      <w:r w:rsidRPr="327E3156">
        <w:rPr>
          <w:rFonts w:ascii="Times New Roman" w:eastAsia="Times New Roman" w:hAnsi="Times New Roman" w:cs="Times New Roman"/>
          <w:sz w:val="24"/>
          <w:szCs w:val="24"/>
        </w:rPr>
        <w:t xml:space="preserve">, </w:t>
      </w:r>
      <w:r w:rsidRPr="327E3156">
        <w:rPr>
          <w:rFonts w:ascii="Times New Roman" w:eastAsia="Times New Roman" w:hAnsi="Times New Roman" w:cs="Times New Roman"/>
          <w:i/>
          <w:iCs/>
          <w:sz w:val="24"/>
          <w:szCs w:val="24"/>
        </w:rPr>
        <w:t>Clickjacking</w:t>
      </w:r>
      <w:r w:rsidRPr="327E3156">
        <w:rPr>
          <w:rFonts w:ascii="Times New Roman" w:eastAsia="Times New Roman" w:hAnsi="Times New Roman" w:cs="Times New Roman"/>
          <w:sz w:val="24"/>
          <w:szCs w:val="24"/>
        </w:rPr>
        <w:t xml:space="preserve">). O Django é um </w:t>
      </w:r>
      <w:r w:rsidRPr="327E3156">
        <w:rPr>
          <w:rFonts w:ascii="Times New Roman" w:eastAsia="Times New Roman" w:hAnsi="Times New Roman" w:cs="Times New Roman"/>
          <w:i/>
          <w:iCs/>
          <w:sz w:val="24"/>
          <w:szCs w:val="24"/>
        </w:rPr>
        <w:t>framework</w:t>
      </w:r>
      <w:r w:rsidRPr="327E3156">
        <w:rPr>
          <w:rFonts w:ascii="Times New Roman" w:eastAsia="Times New Roman" w:hAnsi="Times New Roman" w:cs="Times New Roman"/>
          <w:sz w:val="24"/>
          <w:szCs w:val="24"/>
        </w:rPr>
        <w:t xml:space="preserve"> de </w:t>
      </w:r>
      <w:hyperlink r:id="rId38">
        <w:r w:rsidRPr="327E3156">
          <w:rPr>
            <w:rFonts w:ascii="Times New Roman" w:eastAsia="Times New Roman" w:hAnsi="Times New Roman" w:cs="Times New Roman"/>
            <w:sz w:val="24"/>
            <w:szCs w:val="24"/>
          </w:rPr>
          <w:t xml:space="preserve">acoplamento fraco e </w:t>
        </w:r>
        <w:r w:rsidRPr="327E3156">
          <w:rPr>
            <w:rFonts w:ascii="Times New Roman" w:eastAsia="Times New Roman" w:hAnsi="Times New Roman" w:cs="Times New Roman"/>
            <w:sz w:val="24"/>
            <w:szCs w:val="24"/>
          </w:rPr>
          <w:lastRenderedPageBreak/>
          <w:t>coesão forte</w:t>
        </w:r>
      </w:hyperlink>
      <w:r w:rsidRPr="327E3156">
        <w:rPr>
          <w:rFonts w:ascii="Times New Roman" w:eastAsia="Times New Roman" w:hAnsi="Times New Roman" w:cs="Times New Roman"/>
          <w:sz w:val="24"/>
          <w:szCs w:val="24"/>
        </w:rPr>
        <w:t>, o que significa que suas camadas atuam como módulos independentes</w:t>
      </w:r>
      <w:r w:rsidR="57ACB88F" w:rsidRPr="327E3156">
        <w:rPr>
          <w:rFonts w:ascii="Times New Roman" w:eastAsia="Times New Roman" w:hAnsi="Times New Roman" w:cs="Times New Roman"/>
          <w:sz w:val="24"/>
          <w:szCs w:val="24"/>
        </w:rPr>
        <w:t>,</w:t>
      </w:r>
      <w:r w:rsidRPr="327E3156">
        <w:rPr>
          <w:rFonts w:ascii="Times New Roman" w:eastAsia="Times New Roman" w:hAnsi="Times New Roman" w:cs="Times New Roman"/>
          <w:sz w:val="24"/>
          <w:szCs w:val="24"/>
        </w:rPr>
        <w:t xml:space="preserve"> mas possuem alta sinergia entre si.</w:t>
      </w:r>
    </w:p>
    <w:p w14:paraId="68E65BE6"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Um dos pontos fortes do </w:t>
      </w:r>
      <w:r w:rsidRPr="009071FD">
        <w:rPr>
          <w:rFonts w:ascii="Times New Roman" w:eastAsia="Times New Roman" w:hAnsi="Times New Roman" w:cs="Times New Roman"/>
          <w:i/>
          <w:iCs/>
          <w:sz w:val="24"/>
          <w:szCs w:val="24"/>
        </w:rPr>
        <w:t>framework</w:t>
      </w:r>
      <w:r w:rsidRPr="64D089F4">
        <w:rPr>
          <w:rFonts w:ascii="Times New Roman" w:eastAsia="Times New Roman" w:hAnsi="Times New Roman" w:cs="Times New Roman"/>
          <w:sz w:val="24"/>
          <w:szCs w:val="24"/>
        </w:rPr>
        <w:t xml:space="preserve"> Django é usar o mínimo possível de código para priorizar a agilidade no desenvolvimento de aplicações web e evitar redundâncias, conceito conhecido como </w:t>
      </w:r>
      <w:r w:rsidRPr="009071FD">
        <w:rPr>
          <w:rFonts w:ascii="Times New Roman" w:eastAsia="Times New Roman" w:hAnsi="Times New Roman" w:cs="Times New Roman"/>
          <w:i/>
          <w:iCs/>
          <w:sz w:val="24"/>
          <w:szCs w:val="24"/>
        </w:rPr>
        <w:t>DRY</w:t>
      </w:r>
      <w:r w:rsidRPr="64D089F4">
        <w:rPr>
          <w:rFonts w:ascii="Times New Roman" w:eastAsia="Times New Roman" w:hAnsi="Times New Roman" w:cs="Times New Roman"/>
          <w:sz w:val="24"/>
          <w:szCs w:val="24"/>
        </w:rPr>
        <w:t xml:space="preserve">. </w:t>
      </w:r>
    </w:p>
    <w:p w14:paraId="68606902" w14:textId="012B301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w:t>
      </w:r>
      <w:r w:rsidRPr="009071FD">
        <w:rPr>
          <w:rFonts w:ascii="Times New Roman" w:eastAsia="Times New Roman" w:hAnsi="Times New Roman" w:cs="Times New Roman"/>
          <w:i/>
          <w:iCs/>
          <w:sz w:val="24"/>
          <w:szCs w:val="24"/>
        </w:rPr>
        <w:t xml:space="preserve">DRY </w:t>
      </w:r>
      <w:r w:rsidRPr="64D089F4">
        <w:rPr>
          <w:rFonts w:ascii="Times New Roman" w:eastAsia="Times New Roman" w:hAnsi="Times New Roman" w:cs="Times New Roman"/>
          <w:sz w:val="24"/>
          <w:szCs w:val="24"/>
        </w:rPr>
        <w:t>(</w:t>
      </w:r>
      <w:r w:rsidRPr="009071FD">
        <w:rPr>
          <w:rFonts w:ascii="Times New Roman" w:eastAsia="Times New Roman" w:hAnsi="Times New Roman" w:cs="Times New Roman"/>
          <w:i/>
          <w:iCs/>
          <w:sz w:val="24"/>
          <w:szCs w:val="24"/>
        </w:rPr>
        <w:t>“Don’t Reppeat Yourself”</w:t>
      </w:r>
      <w:r w:rsidRPr="64D089F4">
        <w:rPr>
          <w:rFonts w:ascii="Times New Roman" w:eastAsia="Times New Roman" w:hAnsi="Times New Roman" w:cs="Times New Roman"/>
          <w:sz w:val="24"/>
          <w:szCs w:val="24"/>
        </w:rPr>
        <w:t xml:space="preserve"> [Não se repita ou Não fique se repetindo, em tradução livre]): É comum, no desenvolvimento para a web, ocorrer redundância de códigos entre as diversas camadas da aplicação; interface com o usuário em HTML; regras de negócio em uma ou (geralmente) várias classes no servidor; código que acessa e atualiza informações no seu SGBD; scripts de geração das tabelas; uma API REST para comunicação com outras interfaces com o usuário; e, muitas vezes, cada camada dessas possui códigos quase idênticos, resultando em um monte de ciclos de “copiar e colar”, o que não é </w:t>
      </w:r>
      <w:r w:rsidR="7C1AE85A" w:rsidRPr="64D089F4">
        <w:rPr>
          <w:rFonts w:ascii="Times New Roman" w:eastAsia="Times New Roman" w:hAnsi="Times New Roman" w:cs="Times New Roman"/>
          <w:sz w:val="24"/>
          <w:szCs w:val="24"/>
        </w:rPr>
        <w:t>reuso</w:t>
      </w:r>
      <w:r w:rsidRPr="64D089F4">
        <w:rPr>
          <w:rFonts w:ascii="Times New Roman" w:eastAsia="Times New Roman" w:hAnsi="Times New Roman" w:cs="Times New Roman"/>
          <w:sz w:val="24"/>
          <w:szCs w:val="24"/>
        </w:rPr>
        <w:t>, e sim redundância.” (MACIEL, 2020, p. 280)</w:t>
      </w:r>
    </w:p>
    <w:p w14:paraId="02901C39" w14:textId="77777777" w:rsidR="00D42EB8" w:rsidRDefault="00D42EB8" w:rsidP="005E15AA">
      <w:pPr>
        <w:spacing w:after="0" w:line="360" w:lineRule="auto"/>
        <w:ind w:firstLine="567"/>
        <w:jc w:val="both"/>
        <w:rPr>
          <w:rFonts w:ascii="Times New Roman" w:hAnsi="Times New Roman" w:cs="Times New Roman"/>
          <w:b/>
          <w:bCs/>
          <w:sz w:val="24"/>
          <w:szCs w:val="24"/>
        </w:rPr>
      </w:pPr>
    </w:p>
    <w:p w14:paraId="4F2C6397" w14:textId="72C4CA41" w:rsidR="005E15AA" w:rsidRDefault="005E15AA"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6.2</w:t>
      </w:r>
      <w:r w:rsidRPr="001037E8">
        <w:rPr>
          <w:rFonts w:ascii="Times New Roman" w:hAnsi="Times New Roman" w:cs="Times New Roman"/>
          <w:b/>
          <w:bCs/>
          <w:sz w:val="24"/>
          <w:szCs w:val="24"/>
        </w:rPr>
        <w:t xml:space="preserve"> </w:t>
      </w:r>
      <w:r w:rsidRPr="005E15AA">
        <w:rPr>
          <w:rFonts w:ascii="Times New Roman" w:hAnsi="Times New Roman" w:cs="Times New Roman"/>
          <w:b/>
          <w:bCs/>
          <w:sz w:val="24"/>
          <w:szCs w:val="24"/>
        </w:rPr>
        <w:t>Padrão MTV: Model, Template , View</w:t>
      </w:r>
    </w:p>
    <w:p w14:paraId="3A406C07" w14:textId="77777777" w:rsidR="005E15AA" w:rsidRDefault="005E15AA" w:rsidP="00284B99">
      <w:pPr>
        <w:spacing w:after="0" w:line="360" w:lineRule="auto"/>
        <w:ind w:firstLine="567"/>
        <w:jc w:val="both"/>
        <w:rPr>
          <w:rFonts w:ascii="Times New Roman" w:hAnsi="Times New Roman" w:cs="Times New Roman"/>
          <w:sz w:val="24"/>
          <w:szCs w:val="24"/>
        </w:rPr>
      </w:pPr>
    </w:p>
    <w:p w14:paraId="6D1E8924" w14:textId="5C4CE16C" w:rsidR="00915D7E" w:rsidRDefault="005E15AA" w:rsidP="00284B99">
      <w:pPr>
        <w:spacing w:after="0" w:line="360" w:lineRule="auto"/>
        <w:ind w:firstLine="567"/>
        <w:jc w:val="both"/>
        <w:rPr>
          <w:rFonts w:ascii="Times New Roman" w:hAnsi="Times New Roman" w:cs="Times New Roman"/>
          <w:sz w:val="24"/>
          <w:szCs w:val="24"/>
        </w:rPr>
      </w:pPr>
      <w:r w:rsidRPr="64D089F4">
        <w:rPr>
          <w:rFonts w:ascii="Times New Roman" w:hAnsi="Times New Roman" w:cs="Times New Roman"/>
          <w:sz w:val="24"/>
          <w:szCs w:val="24"/>
        </w:rPr>
        <w:t>O framework Django adota o padrão de projeto MTV (</w:t>
      </w:r>
      <w:r w:rsidRPr="009071FD">
        <w:rPr>
          <w:rFonts w:ascii="Times New Roman" w:hAnsi="Times New Roman" w:cs="Times New Roman"/>
          <w:i/>
          <w:iCs/>
          <w:sz w:val="24"/>
          <w:szCs w:val="24"/>
        </w:rPr>
        <w:t>Model, Template, View</w:t>
      </w:r>
      <w:r w:rsidRPr="64D089F4">
        <w:rPr>
          <w:rFonts w:ascii="Times New Roman" w:hAnsi="Times New Roman" w:cs="Times New Roman"/>
          <w:sz w:val="24"/>
          <w:szCs w:val="24"/>
        </w:rPr>
        <w:t>), uma variação do padrão MVC (M</w:t>
      </w:r>
      <w:r w:rsidRPr="009071FD">
        <w:rPr>
          <w:rFonts w:ascii="Times New Roman" w:hAnsi="Times New Roman" w:cs="Times New Roman"/>
          <w:i/>
          <w:iCs/>
          <w:sz w:val="24"/>
          <w:szCs w:val="24"/>
        </w:rPr>
        <w:t>odel, View, Controller</w:t>
      </w:r>
      <w:r w:rsidRPr="64D089F4">
        <w:rPr>
          <w:rFonts w:ascii="Times New Roman" w:hAnsi="Times New Roman" w:cs="Times New Roman"/>
          <w:sz w:val="24"/>
          <w:szCs w:val="24"/>
        </w:rPr>
        <w:t>). Cada uma dessas camadas será explicada a seguir</w:t>
      </w:r>
    </w:p>
    <w:p w14:paraId="0C70E014" w14:textId="61510BB2" w:rsidR="005E15AA" w:rsidRDefault="005E15AA" w:rsidP="00284B99">
      <w:pPr>
        <w:spacing w:after="0" w:line="360" w:lineRule="auto"/>
        <w:ind w:firstLine="567"/>
        <w:jc w:val="both"/>
        <w:rPr>
          <w:rFonts w:ascii="Times New Roman" w:hAnsi="Times New Roman" w:cs="Times New Roman"/>
          <w:sz w:val="24"/>
          <w:szCs w:val="24"/>
        </w:rPr>
      </w:pPr>
    </w:p>
    <w:p w14:paraId="7D3AA0D9" w14:textId="520A4564" w:rsidR="005E15AA" w:rsidRDefault="005E15AA" w:rsidP="00284B9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6.2.1 Model</w:t>
      </w:r>
    </w:p>
    <w:p w14:paraId="6F14E12C" w14:textId="77777777" w:rsidR="005E15AA" w:rsidRDefault="005E15AA" w:rsidP="00284B99">
      <w:pPr>
        <w:spacing w:after="0" w:line="360" w:lineRule="auto"/>
        <w:ind w:firstLine="567"/>
        <w:jc w:val="both"/>
        <w:rPr>
          <w:rFonts w:ascii="Times New Roman" w:hAnsi="Times New Roman" w:cs="Times New Roman"/>
          <w:b/>
          <w:bCs/>
          <w:sz w:val="24"/>
          <w:szCs w:val="24"/>
        </w:rPr>
      </w:pPr>
    </w:p>
    <w:p w14:paraId="71985321"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É a parte da aplicação que se comunica diretamente com o SGBD (Sistema Gerenciador de Banco de Dados) por meio do mapeamento objeto-relacional do Django.</w:t>
      </w:r>
    </w:p>
    <w:p w14:paraId="7BBA1451" w14:textId="70E0A5F0"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 Um dos maiores problemas para criação de aplicações web nos últimos anos, era como interagir de maneira transparente com o SGBD: escrever esse tipo de código é extremamente complexo e propenso a erros, sendo que existem várias ferramentas que simplificam essa tarefa fornecendo uma interface mais simples para as operações necessárias. </w:t>
      </w:r>
    </w:p>
    <w:p w14:paraId="2CAA6708"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“Por exemplo: suponha que você crie uma tela com uma funcionalidade do tipo “Mestre-Detalhe”, como um pedido e seus itens. Se fosse implementá-la sem um </w:t>
      </w:r>
      <w:r w:rsidRPr="009071FD">
        <w:rPr>
          <w:rFonts w:ascii="Times New Roman" w:eastAsia="Times New Roman" w:hAnsi="Times New Roman" w:cs="Times New Roman"/>
          <w:i/>
          <w:iCs/>
          <w:sz w:val="24"/>
          <w:szCs w:val="24"/>
        </w:rPr>
        <w:t>software</w:t>
      </w:r>
      <w:r w:rsidRPr="64D089F4">
        <w:rPr>
          <w:rFonts w:ascii="Times New Roman" w:eastAsia="Times New Roman" w:hAnsi="Times New Roman" w:cs="Times New Roman"/>
          <w:sz w:val="24"/>
          <w:szCs w:val="24"/>
        </w:rPr>
        <w:t xml:space="preserve"> de mapeamento OR, precisaria escrever código SQL para cada operação no banco de dados, </w:t>
      </w:r>
      <w:r w:rsidRPr="64D089F4">
        <w:rPr>
          <w:rFonts w:ascii="Times New Roman" w:eastAsia="Times New Roman" w:hAnsi="Times New Roman" w:cs="Times New Roman"/>
          <w:sz w:val="24"/>
          <w:szCs w:val="24"/>
        </w:rPr>
        <w:lastRenderedPageBreak/>
        <w:t>código Python para receber as informações das suas classes e mais código Python para converter uma representação em outra, afinal, espera-se que os programas Python usem um modelo de domínio orientado a objetos para representar seus dados, enquanto os SGBDs tipicamente usam um esquema relacional para armazená-los (daí o termo “objeto-relacional”). Você precisaria ainda controlar os dados para que, sempre que um registro mestre fosse visualizado, apagado ou editado, os registros filhos, na parte “detalhe” da tela, fossem modificados de acordo.” (MACIEL, 2020, p. 283)</w:t>
      </w:r>
    </w:p>
    <w:p w14:paraId="1E3EB197" w14:textId="754AE23E" w:rsidR="005E15AA" w:rsidRDefault="005E15AA" w:rsidP="005E15AA">
      <w:pPr>
        <w:spacing w:after="0" w:line="360" w:lineRule="auto"/>
        <w:ind w:firstLine="567"/>
        <w:jc w:val="both"/>
        <w:rPr>
          <w:rFonts w:ascii="Times New Roman" w:hAnsi="Times New Roman" w:cs="Times New Roman"/>
          <w:sz w:val="24"/>
          <w:szCs w:val="24"/>
          <w:highlight w:val="yellow"/>
        </w:rPr>
      </w:pPr>
      <w:r w:rsidRPr="64D089F4">
        <w:rPr>
          <w:rFonts w:ascii="Times New Roman" w:eastAsia="Times New Roman" w:hAnsi="Times New Roman" w:cs="Times New Roman"/>
          <w:sz w:val="24"/>
          <w:szCs w:val="24"/>
        </w:rPr>
        <w:t>Para solucionar esses problemas, o Django possui o seu próprio mapeamento OR, chamado de Django ORM (</w:t>
      </w:r>
      <w:r w:rsidRPr="64D089F4">
        <w:rPr>
          <w:rFonts w:ascii="Times New Roman" w:eastAsia="Times New Roman" w:hAnsi="Times New Roman" w:cs="Times New Roman"/>
          <w:i/>
          <w:iCs/>
          <w:sz w:val="24"/>
          <w:szCs w:val="24"/>
        </w:rPr>
        <w:t>Object-Relational Mapping</w:t>
      </w:r>
      <w:r w:rsidRPr="64D089F4">
        <w:rPr>
          <w:rFonts w:ascii="Times New Roman" w:eastAsia="Times New Roman" w:hAnsi="Times New Roman" w:cs="Times New Roman"/>
          <w:sz w:val="24"/>
          <w:szCs w:val="24"/>
        </w:rPr>
        <w:t>). O framework pode, então, criar as tabelas no banco de dados para você, gerenciar operações DML (</w:t>
      </w:r>
      <w:r w:rsidRPr="64D089F4">
        <w:rPr>
          <w:rFonts w:ascii="Times New Roman" w:eastAsia="Times New Roman" w:hAnsi="Times New Roman" w:cs="Times New Roman"/>
          <w:i/>
          <w:iCs/>
          <w:sz w:val="24"/>
          <w:szCs w:val="24"/>
        </w:rPr>
        <w:t>Data Manipulation Language</w:t>
      </w:r>
      <w:r w:rsidRPr="64D089F4">
        <w:rPr>
          <w:rFonts w:ascii="Times New Roman" w:eastAsia="Times New Roman" w:hAnsi="Times New Roman" w:cs="Times New Roman"/>
          <w:sz w:val="24"/>
          <w:szCs w:val="24"/>
        </w:rPr>
        <w:t xml:space="preserve">) como inclusão, alteração, exclusão e consulta de dados, além de controlar relacionamentos entre as tabelas que contêm informações. O Django suporta nativamente os SGBDs: PostgreSQL, MySQL, SQLite e Oracle. Além desses, existem também drivers fornecidos por terceiros, que permitem utilizar o </w:t>
      </w:r>
      <w:r w:rsidRPr="009071FD">
        <w:rPr>
          <w:rFonts w:ascii="Times New Roman" w:eastAsia="Times New Roman" w:hAnsi="Times New Roman" w:cs="Times New Roman"/>
          <w:i/>
          <w:iCs/>
          <w:sz w:val="24"/>
          <w:szCs w:val="24"/>
        </w:rPr>
        <w:t>SQL Server</w:t>
      </w:r>
      <w:r w:rsidRPr="64D089F4">
        <w:rPr>
          <w:rFonts w:ascii="Times New Roman" w:eastAsia="Times New Roman" w:hAnsi="Times New Roman" w:cs="Times New Roman"/>
          <w:sz w:val="24"/>
          <w:szCs w:val="24"/>
        </w:rPr>
        <w:t xml:space="preserve"> (Microsoft), DB2 (IBM), </w:t>
      </w:r>
      <w:r w:rsidRPr="009071FD">
        <w:rPr>
          <w:rFonts w:ascii="Times New Roman" w:eastAsia="Times New Roman" w:hAnsi="Times New Roman" w:cs="Times New Roman"/>
          <w:i/>
          <w:iCs/>
          <w:sz w:val="24"/>
          <w:szCs w:val="24"/>
        </w:rPr>
        <w:t xml:space="preserve">SQL Anywhere </w:t>
      </w:r>
      <w:r w:rsidRPr="64D089F4">
        <w:rPr>
          <w:rFonts w:ascii="Times New Roman" w:eastAsia="Times New Roman" w:hAnsi="Times New Roman" w:cs="Times New Roman"/>
          <w:sz w:val="24"/>
          <w:szCs w:val="24"/>
        </w:rPr>
        <w:t xml:space="preserve">(SAP), </w:t>
      </w:r>
      <w:r w:rsidRPr="009071FD">
        <w:rPr>
          <w:rFonts w:ascii="Times New Roman" w:eastAsia="Times New Roman" w:hAnsi="Times New Roman" w:cs="Times New Roman"/>
          <w:i/>
          <w:iCs/>
          <w:sz w:val="24"/>
          <w:szCs w:val="24"/>
        </w:rPr>
        <w:t>Firebird</w:t>
      </w:r>
      <w:r w:rsidRPr="64D089F4">
        <w:rPr>
          <w:rFonts w:ascii="Times New Roman" w:eastAsia="Times New Roman" w:hAnsi="Times New Roman" w:cs="Times New Roman"/>
          <w:sz w:val="24"/>
          <w:szCs w:val="24"/>
        </w:rPr>
        <w:t xml:space="preserve"> e vários outros por meio de conexões ODBC.</w:t>
      </w:r>
    </w:p>
    <w:p w14:paraId="5AC93FC0" w14:textId="342BFD3E" w:rsidR="64D089F4" w:rsidRDefault="64D089F4" w:rsidP="64D089F4">
      <w:pPr>
        <w:spacing w:after="0" w:line="360" w:lineRule="auto"/>
        <w:ind w:firstLine="567"/>
        <w:jc w:val="both"/>
        <w:rPr>
          <w:rFonts w:ascii="Times New Roman" w:hAnsi="Times New Roman" w:cs="Times New Roman"/>
          <w:b/>
          <w:bCs/>
          <w:sz w:val="24"/>
          <w:szCs w:val="24"/>
        </w:rPr>
      </w:pPr>
    </w:p>
    <w:p w14:paraId="18285D42" w14:textId="69225C16" w:rsidR="00915D7E" w:rsidRDefault="005E15AA" w:rsidP="00284B99">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6.2.2 Template</w:t>
      </w:r>
    </w:p>
    <w:p w14:paraId="731E182F" w14:textId="77777777" w:rsidR="005E15AA" w:rsidRDefault="005E15AA" w:rsidP="005E15AA">
      <w:pPr>
        <w:spacing w:line="360" w:lineRule="auto"/>
        <w:ind w:firstLine="708"/>
        <w:jc w:val="both"/>
        <w:rPr>
          <w:rFonts w:ascii="Times New Roman" w:eastAsia="Times New Roman" w:hAnsi="Times New Roman" w:cs="Times New Roman"/>
          <w:sz w:val="24"/>
          <w:szCs w:val="24"/>
        </w:rPr>
      </w:pPr>
    </w:p>
    <w:p w14:paraId="6CC52B81" w14:textId="3C390914" w:rsidR="005E15AA" w:rsidRDefault="3B29BCA8" w:rsidP="005E15AA">
      <w:pPr>
        <w:spacing w:line="360" w:lineRule="auto"/>
        <w:ind w:firstLine="708"/>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É a parte que o usuário visualiza, a camada de apresentação do sistema escrito com o Django. Os </w:t>
      </w:r>
      <w:r w:rsidRPr="50DFDF73">
        <w:rPr>
          <w:rFonts w:ascii="Times New Roman" w:eastAsia="Times New Roman" w:hAnsi="Times New Roman" w:cs="Times New Roman"/>
          <w:i/>
          <w:iCs/>
          <w:sz w:val="24"/>
          <w:szCs w:val="24"/>
        </w:rPr>
        <w:t>templates</w:t>
      </w:r>
      <w:r w:rsidRPr="50DFDF73">
        <w:rPr>
          <w:rFonts w:ascii="Times New Roman" w:eastAsia="Times New Roman" w:hAnsi="Times New Roman" w:cs="Times New Roman"/>
          <w:sz w:val="24"/>
          <w:szCs w:val="24"/>
        </w:rPr>
        <w:t xml:space="preserve"> Django controlam a lógica de apresentação dos seus dados, ou seja, a forma como eles serão visualizados pelo usuário. Embora você possa criar seus </w:t>
      </w:r>
      <w:r w:rsidRPr="50DFDF73">
        <w:rPr>
          <w:rFonts w:ascii="Times New Roman" w:eastAsia="Times New Roman" w:hAnsi="Times New Roman" w:cs="Times New Roman"/>
          <w:i/>
          <w:iCs/>
          <w:sz w:val="24"/>
          <w:szCs w:val="24"/>
        </w:rPr>
        <w:t>templates</w:t>
      </w:r>
      <w:r w:rsidRPr="50DFDF73">
        <w:rPr>
          <w:rFonts w:ascii="Times New Roman" w:eastAsia="Times New Roman" w:hAnsi="Times New Roman" w:cs="Times New Roman"/>
          <w:sz w:val="24"/>
          <w:szCs w:val="24"/>
        </w:rPr>
        <w:t xml:space="preserve"> com várias tecnologias diferentes, a maneira mais comum de implementar essa camada de software é por meio de páginas HTML decoradas com folhas de estilo em cascata (CSS — </w:t>
      </w:r>
      <w:r w:rsidRPr="50DFDF73">
        <w:rPr>
          <w:rFonts w:ascii="Times New Roman" w:eastAsia="Times New Roman" w:hAnsi="Times New Roman" w:cs="Times New Roman"/>
          <w:i/>
          <w:iCs/>
          <w:sz w:val="24"/>
          <w:szCs w:val="24"/>
        </w:rPr>
        <w:t>Cascading Style Sheets</w:t>
      </w:r>
      <w:r w:rsidRPr="50DFDF73">
        <w:rPr>
          <w:rFonts w:ascii="Times New Roman" w:eastAsia="Times New Roman" w:hAnsi="Times New Roman" w:cs="Times New Roman"/>
          <w:sz w:val="24"/>
          <w:szCs w:val="24"/>
        </w:rPr>
        <w:t xml:space="preserve">). </w:t>
      </w:r>
    </w:p>
    <w:p w14:paraId="6322F317"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Os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isolam a lógica de negócios da apresentação, permitindo que, se necessário, um designer trabalhe na criação da identidade visual do sistema enquanto um programador implementa as funcionalidades separadamente. Além disso, não é permitido executar código Python em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o que evita brechas de segurança. De fato, existe toda uma linguagem de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embutida no Django, denominada DTL (</w:t>
      </w:r>
      <w:r w:rsidRPr="64D089F4">
        <w:rPr>
          <w:rFonts w:ascii="Times New Roman" w:eastAsia="Times New Roman" w:hAnsi="Times New Roman" w:cs="Times New Roman"/>
          <w:i/>
          <w:iCs/>
          <w:sz w:val="24"/>
          <w:szCs w:val="24"/>
        </w:rPr>
        <w:t>Django Template Language</w:t>
      </w:r>
      <w:r w:rsidRPr="64D089F4">
        <w:rPr>
          <w:rFonts w:ascii="Times New Roman" w:eastAsia="Times New Roman" w:hAnsi="Times New Roman" w:cs="Times New Roman"/>
          <w:sz w:val="24"/>
          <w:szCs w:val="24"/>
        </w:rPr>
        <w:t xml:space="preserve">), uma linguagem de script que usa </w:t>
      </w:r>
      <w:r w:rsidRPr="009071FD">
        <w:rPr>
          <w:rFonts w:ascii="Times New Roman" w:eastAsia="Times New Roman" w:hAnsi="Times New Roman" w:cs="Times New Roman"/>
          <w:i/>
          <w:iCs/>
          <w:sz w:val="24"/>
          <w:szCs w:val="24"/>
        </w:rPr>
        <w:t xml:space="preserve">tags </w:t>
      </w:r>
      <w:r w:rsidRPr="64D089F4">
        <w:rPr>
          <w:rFonts w:ascii="Times New Roman" w:eastAsia="Times New Roman" w:hAnsi="Times New Roman" w:cs="Times New Roman"/>
          <w:sz w:val="24"/>
          <w:szCs w:val="24"/>
        </w:rPr>
        <w:t>para formatar o conteúdo a ser exibido. (MACIEL, 2020)</w:t>
      </w:r>
    </w:p>
    <w:p w14:paraId="40F42BB5" w14:textId="77777777" w:rsidR="005E15AA" w:rsidRDefault="005E15AA" w:rsidP="005E15AA">
      <w:pPr>
        <w:spacing w:after="0" w:line="360" w:lineRule="auto"/>
        <w:ind w:firstLine="567"/>
        <w:jc w:val="both"/>
        <w:rPr>
          <w:rFonts w:ascii="Times New Roman" w:hAnsi="Times New Roman" w:cs="Times New Roman"/>
          <w:b/>
          <w:bCs/>
          <w:sz w:val="24"/>
          <w:szCs w:val="24"/>
        </w:rPr>
      </w:pPr>
    </w:p>
    <w:p w14:paraId="27397CD0" w14:textId="5027F66A" w:rsidR="005E15AA" w:rsidRDefault="005E15AA"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lastRenderedPageBreak/>
        <w:t>2.3.</w:t>
      </w:r>
      <w:r>
        <w:rPr>
          <w:rFonts w:ascii="Times New Roman" w:hAnsi="Times New Roman" w:cs="Times New Roman"/>
          <w:b/>
          <w:bCs/>
          <w:sz w:val="24"/>
          <w:szCs w:val="24"/>
        </w:rPr>
        <w:t>6.2.3 View</w:t>
      </w:r>
    </w:p>
    <w:p w14:paraId="5E3AAE35" w14:textId="77777777" w:rsidR="005E15AA" w:rsidRDefault="005E15AA" w:rsidP="005E15AA">
      <w:pPr>
        <w:spacing w:line="360" w:lineRule="auto"/>
        <w:ind w:firstLine="708"/>
        <w:jc w:val="both"/>
        <w:rPr>
          <w:rFonts w:ascii="Times New Roman" w:eastAsia="Times New Roman" w:hAnsi="Times New Roman" w:cs="Times New Roman"/>
          <w:sz w:val="24"/>
          <w:szCs w:val="24"/>
        </w:rPr>
      </w:pPr>
    </w:p>
    <w:p w14:paraId="0048BF40" w14:textId="0C59706D"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A </w:t>
      </w:r>
      <w:r w:rsidRPr="009071FD">
        <w:rPr>
          <w:rFonts w:ascii="Times New Roman" w:eastAsia="Times New Roman" w:hAnsi="Times New Roman" w:cs="Times New Roman"/>
          <w:i/>
          <w:iCs/>
          <w:sz w:val="24"/>
          <w:szCs w:val="24"/>
        </w:rPr>
        <w:t>View</w:t>
      </w:r>
      <w:r w:rsidRPr="64D089F4">
        <w:rPr>
          <w:rFonts w:ascii="Times New Roman" w:eastAsia="Times New Roman" w:hAnsi="Times New Roman" w:cs="Times New Roman"/>
          <w:sz w:val="24"/>
          <w:szCs w:val="24"/>
        </w:rPr>
        <w:t xml:space="preserve"> corresponde, no Django, à camada que controla a interação entre os dados (Modelo) e a apresentação (</w:t>
      </w:r>
      <w:r w:rsidRPr="009071FD">
        <w:rPr>
          <w:rFonts w:ascii="Times New Roman" w:eastAsia="Times New Roman" w:hAnsi="Times New Roman" w:cs="Times New Roman"/>
          <w:i/>
          <w:iCs/>
          <w:sz w:val="24"/>
          <w:szCs w:val="24"/>
        </w:rPr>
        <w:t>Template)</w:t>
      </w:r>
      <w:r w:rsidRPr="64D089F4">
        <w:rPr>
          <w:rFonts w:ascii="Times New Roman" w:eastAsia="Times New Roman" w:hAnsi="Times New Roman" w:cs="Times New Roman"/>
          <w:sz w:val="24"/>
          <w:szCs w:val="24"/>
        </w:rPr>
        <w:t>. Ela embute as regras de negócio da sua aplicação. O nome escolhido para essa camada pode confundir aqueles que usam o padrão MVC (</w:t>
      </w:r>
      <w:r w:rsidRPr="64D089F4">
        <w:rPr>
          <w:rFonts w:ascii="Times New Roman" w:eastAsia="Times New Roman" w:hAnsi="Times New Roman" w:cs="Times New Roman"/>
          <w:i/>
          <w:iCs/>
          <w:sz w:val="24"/>
          <w:szCs w:val="24"/>
        </w:rPr>
        <w:t>Model-View-Controller</w:t>
      </w:r>
      <w:r w:rsidRPr="64D089F4">
        <w:rPr>
          <w:rFonts w:ascii="Times New Roman" w:eastAsia="Times New Roman" w:hAnsi="Times New Roman" w:cs="Times New Roman"/>
          <w:sz w:val="24"/>
          <w:szCs w:val="24"/>
        </w:rPr>
        <w:t>), para os quais o componente que realiza essa tarefa é denominado de Controlador (</w:t>
      </w:r>
      <w:r w:rsidRPr="64D089F4">
        <w:rPr>
          <w:rFonts w:ascii="Times New Roman" w:eastAsia="Times New Roman" w:hAnsi="Times New Roman" w:cs="Times New Roman"/>
          <w:i/>
          <w:iCs/>
          <w:sz w:val="24"/>
          <w:szCs w:val="24"/>
        </w:rPr>
        <w:t>Controller</w:t>
      </w:r>
      <w:r w:rsidRPr="64D089F4">
        <w:rPr>
          <w:rFonts w:ascii="Times New Roman" w:eastAsia="Times New Roman" w:hAnsi="Times New Roman" w:cs="Times New Roman"/>
          <w:sz w:val="24"/>
          <w:szCs w:val="24"/>
        </w:rPr>
        <w:t>) e “</w:t>
      </w:r>
      <w:r w:rsidRPr="009071FD">
        <w:rPr>
          <w:rFonts w:ascii="Times New Roman" w:eastAsia="Times New Roman" w:hAnsi="Times New Roman" w:cs="Times New Roman"/>
          <w:i/>
          <w:iCs/>
          <w:sz w:val="24"/>
          <w:szCs w:val="24"/>
        </w:rPr>
        <w:t>view</w:t>
      </w:r>
      <w:r w:rsidRPr="64D089F4">
        <w:rPr>
          <w:rFonts w:ascii="Times New Roman" w:eastAsia="Times New Roman" w:hAnsi="Times New Roman" w:cs="Times New Roman"/>
          <w:sz w:val="24"/>
          <w:szCs w:val="24"/>
        </w:rPr>
        <w:t xml:space="preserve">” é o nome dado ao que o Django denomina de </w:t>
      </w:r>
      <w:r w:rsidRPr="009071FD">
        <w:rPr>
          <w:rFonts w:ascii="Times New Roman" w:eastAsia="Times New Roman" w:hAnsi="Times New Roman" w:cs="Times New Roman"/>
          <w:i/>
          <w:iCs/>
          <w:sz w:val="24"/>
          <w:szCs w:val="24"/>
        </w:rPr>
        <w:t>template</w:t>
      </w:r>
      <w:r w:rsidRPr="64D089F4">
        <w:rPr>
          <w:rFonts w:ascii="Times New Roman" w:eastAsia="Times New Roman" w:hAnsi="Times New Roman" w:cs="Times New Roman"/>
          <w:sz w:val="24"/>
          <w:szCs w:val="24"/>
        </w:rPr>
        <w:t xml:space="preserve">. </w:t>
      </w:r>
    </w:p>
    <w:p w14:paraId="01DDA56A" w14:textId="77777777" w:rsidR="005E15AA" w:rsidRDefault="005E15AA" w:rsidP="005E15AA">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 Uma </w:t>
      </w:r>
      <w:r w:rsidRPr="009071FD">
        <w:rPr>
          <w:rFonts w:ascii="Times New Roman" w:eastAsia="Times New Roman" w:hAnsi="Times New Roman" w:cs="Times New Roman"/>
          <w:i/>
          <w:iCs/>
          <w:sz w:val="24"/>
          <w:szCs w:val="24"/>
        </w:rPr>
        <w:t xml:space="preserve">view </w:t>
      </w:r>
      <w:r w:rsidRPr="64D089F4">
        <w:rPr>
          <w:rFonts w:ascii="Times New Roman" w:eastAsia="Times New Roman" w:hAnsi="Times New Roman" w:cs="Times New Roman"/>
          <w:sz w:val="24"/>
          <w:szCs w:val="24"/>
        </w:rPr>
        <w:t xml:space="preserve">normalmente devolve informações a um </w:t>
      </w:r>
      <w:r w:rsidRPr="009071FD">
        <w:rPr>
          <w:rFonts w:ascii="Times New Roman" w:eastAsia="Times New Roman" w:hAnsi="Times New Roman" w:cs="Times New Roman"/>
          <w:i/>
          <w:iCs/>
          <w:sz w:val="24"/>
          <w:szCs w:val="24"/>
        </w:rPr>
        <w:t>template</w:t>
      </w:r>
      <w:r w:rsidRPr="64D089F4">
        <w:rPr>
          <w:rFonts w:ascii="Times New Roman" w:eastAsia="Times New Roman" w:hAnsi="Times New Roman" w:cs="Times New Roman"/>
          <w:sz w:val="24"/>
          <w:szCs w:val="24"/>
        </w:rPr>
        <w:t xml:space="preserve"> na forma de uma variável ou um dicionário, para que seja montada uma página HTML de resposta a uma requisição. Entretanto, com o crescente uso de APIs REST, de uns anos para cá, também se tornou comum que as visões devolvam dados em formato JSON. (MACIEL, 2020)</w:t>
      </w:r>
    </w:p>
    <w:p w14:paraId="456B3D3B" w14:textId="1329417A" w:rsidR="005E15AA" w:rsidRDefault="005E15AA" w:rsidP="005E15AA">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6E2FBC">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 Arquitetura do Framework Django</w:t>
      </w:r>
    </w:p>
    <w:p w14:paraId="3E18CAEA" w14:textId="77777777" w:rsidR="005E15AA" w:rsidRDefault="005E15AA" w:rsidP="005E15AA">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54D03F" wp14:editId="02C5F567">
            <wp:extent cx="3640024" cy="4286361"/>
            <wp:effectExtent l="0" t="0" r="0" b="0"/>
            <wp:docPr id="11" name="image1.png" descr="https://www.ufsm.br/app/uploads/sites/791/2020/09/fb5190cc-2445-450b-a46f-278aa735fd5b.jpg"/>
            <wp:cNvGraphicFramePr/>
            <a:graphic xmlns:a="http://schemas.openxmlformats.org/drawingml/2006/main">
              <a:graphicData uri="http://schemas.openxmlformats.org/drawingml/2006/picture">
                <pic:pic xmlns:pic="http://schemas.openxmlformats.org/drawingml/2006/picture">
                  <pic:nvPicPr>
                    <pic:cNvPr id="0" name="image1.png" descr="https://www.ufsm.br/app/uploads/sites/791/2020/09/fb5190cc-2445-450b-a46f-278aa735fd5b.jpg"/>
                    <pic:cNvPicPr preferRelativeResize="0"/>
                  </pic:nvPicPr>
                  <pic:blipFill>
                    <a:blip r:embed="rId39"/>
                    <a:srcRect/>
                    <a:stretch>
                      <a:fillRect/>
                    </a:stretch>
                  </pic:blipFill>
                  <pic:spPr>
                    <a:xfrm>
                      <a:off x="0" y="0"/>
                      <a:ext cx="3640024" cy="4286361"/>
                    </a:xfrm>
                    <a:prstGeom prst="rect">
                      <a:avLst/>
                    </a:prstGeom>
                    <a:ln/>
                  </pic:spPr>
                </pic:pic>
              </a:graphicData>
            </a:graphic>
          </wp:inline>
        </w:drawing>
      </w:r>
    </w:p>
    <w:p w14:paraId="582D3B9D" w14:textId="77777777" w:rsidR="005E15AA" w:rsidRDefault="005E15AA" w:rsidP="005E15AA">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Fonte: Python Academy (2020)</w:t>
      </w:r>
    </w:p>
    <w:p w14:paraId="28251A93" w14:textId="3279399E" w:rsidR="005E15AA" w:rsidRDefault="005E15AA" w:rsidP="005E15AA">
      <w:pPr>
        <w:spacing w:after="0" w:line="360" w:lineRule="auto"/>
        <w:ind w:firstLine="567"/>
        <w:jc w:val="both"/>
        <w:rPr>
          <w:rFonts w:ascii="Times New Roman" w:hAnsi="Times New Roman" w:cs="Times New Roman"/>
          <w:b/>
          <w:bCs/>
          <w:sz w:val="24"/>
          <w:szCs w:val="24"/>
        </w:rPr>
      </w:pPr>
    </w:p>
    <w:p w14:paraId="2ADDE9A6" w14:textId="3E885CF4" w:rsidR="005E15AA" w:rsidRDefault="005E15AA"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lastRenderedPageBreak/>
        <w:t>2.3.</w:t>
      </w:r>
      <w:r>
        <w:rPr>
          <w:rFonts w:ascii="Times New Roman" w:hAnsi="Times New Roman" w:cs="Times New Roman"/>
          <w:b/>
          <w:bCs/>
          <w:sz w:val="24"/>
          <w:szCs w:val="24"/>
        </w:rPr>
        <w:t xml:space="preserve">6.3 </w:t>
      </w:r>
      <w:r w:rsidRPr="005E15AA">
        <w:rPr>
          <w:rFonts w:ascii="Times New Roman" w:hAnsi="Times New Roman" w:cs="Times New Roman"/>
          <w:b/>
          <w:bCs/>
          <w:sz w:val="24"/>
          <w:szCs w:val="24"/>
        </w:rPr>
        <w:t>Principais Características</w:t>
      </w:r>
    </w:p>
    <w:p w14:paraId="6FA42F6C" w14:textId="24B0C97A" w:rsidR="005E15AA" w:rsidRDefault="005E15AA" w:rsidP="005E15AA">
      <w:pPr>
        <w:spacing w:after="0" w:line="360" w:lineRule="auto"/>
        <w:ind w:firstLine="567"/>
        <w:jc w:val="both"/>
        <w:rPr>
          <w:rFonts w:ascii="Times New Roman" w:hAnsi="Times New Roman" w:cs="Times New Roman"/>
          <w:b/>
          <w:bCs/>
          <w:sz w:val="24"/>
          <w:szCs w:val="24"/>
        </w:rPr>
      </w:pPr>
    </w:p>
    <w:p w14:paraId="58DE83E9" w14:textId="41027862" w:rsidR="005E15AA" w:rsidRDefault="009D5F49"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6.3.1 Formulários</w:t>
      </w:r>
    </w:p>
    <w:p w14:paraId="370B975B" w14:textId="52BA4790" w:rsidR="009D45BD" w:rsidRDefault="009D45BD" w:rsidP="005E15AA">
      <w:pPr>
        <w:spacing w:after="0" w:line="360" w:lineRule="auto"/>
        <w:ind w:firstLine="567"/>
        <w:jc w:val="both"/>
        <w:rPr>
          <w:rFonts w:ascii="Times New Roman" w:hAnsi="Times New Roman" w:cs="Times New Roman"/>
          <w:b/>
          <w:bCs/>
          <w:sz w:val="24"/>
          <w:szCs w:val="24"/>
        </w:rPr>
      </w:pPr>
    </w:p>
    <w:p w14:paraId="07AC324D" w14:textId="16D131DA" w:rsidR="009D45BD" w:rsidRDefault="009D45BD" w:rsidP="009D45BD">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Django fornece uma gama de ferramentas e bibliotecas para auxiliar a construção de formulários para entrada de dados vindos dos seus visitantes, e então os processa e responde àquela entrada. Em HTML, um formulário é uma coleção de elementos dentro do </w:t>
      </w:r>
      <w:r w:rsidR="009D5F49">
        <w:rPr>
          <w:rFonts w:ascii="Times New Roman" w:eastAsia="Times New Roman" w:hAnsi="Times New Roman" w:cs="Times New Roman"/>
          <w:sz w:val="24"/>
          <w:szCs w:val="24"/>
        </w:rPr>
        <w:t>comando &lt;</w:t>
      </w:r>
      <w:r>
        <w:rPr>
          <w:rFonts w:ascii="Times New Roman" w:eastAsia="Times New Roman" w:hAnsi="Times New Roman" w:cs="Times New Roman"/>
          <w:sz w:val="24"/>
          <w:szCs w:val="24"/>
        </w:rPr>
        <w:t xml:space="preserve">form&gt;...&lt;/form&gt; que permitem que os visitantes façam coisas como escrever um texto, selecionar opções, manipular objetos ou controle e assim por diante, e então enviar esta informação de volta ao servidor. </w:t>
      </w:r>
    </w:p>
    <w:p w14:paraId="741256E3" w14:textId="77777777" w:rsidR="009D45BD" w:rsidRDefault="009D45BD" w:rsidP="009D45BD">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O formulário de autenticação do admin do Django contém vários elementos do tipo &lt;</w:t>
      </w:r>
      <w:r w:rsidRPr="009071FD">
        <w:rPr>
          <w:rFonts w:ascii="Times New Roman" w:eastAsia="Times New Roman" w:hAnsi="Times New Roman" w:cs="Times New Roman"/>
          <w:i/>
          <w:iCs/>
          <w:sz w:val="24"/>
          <w:szCs w:val="24"/>
        </w:rPr>
        <w:t>input</w:t>
      </w:r>
      <w:r w:rsidRPr="64D089F4">
        <w:rPr>
          <w:rFonts w:ascii="Times New Roman" w:eastAsia="Times New Roman" w:hAnsi="Times New Roman" w:cs="Times New Roman"/>
          <w:sz w:val="24"/>
          <w:szCs w:val="24"/>
        </w:rPr>
        <w:t>&gt;: um </w:t>
      </w:r>
      <w:r w:rsidRPr="009071FD">
        <w:rPr>
          <w:rFonts w:ascii="Times New Roman" w:eastAsia="Times New Roman" w:hAnsi="Times New Roman" w:cs="Times New Roman"/>
          <w:i/>
          <w:iCs/>
          <w:sz w:val="24"/>
          <w:szCs w:val="24"/>
        </w:rPr>
        <w:t>type</w:t>
      </w:r>
      <w:r w:rsidRPr="64D089F4">
        <w:rPr>
          <w:rFonts w:ascii="Times New Roman" w:eastAsia="Times New Roman" w:hAnsi="Times New Roman" w:cs="Times New Roman"/>
          <w:sz w:val="24"/>
          <w:szCs w:val="24"/>
        </w:rPr>
        <w:t>="</w:t>
      </w:r>
      <w:r w:rsidRPr="009071FD">
        <w:rPr>
          <w:rFonts w:ascii="Times New Roman" w:eastAsia="Times New Roman" w:hAnsi="Times New Roman" w:cs="Times New Roman"/>
          <w:i/>
          <w:iCs/>
          <w:sz w:val="24"/>
          <w:szCs w:val="24"/>
        </w:rPr>
        <w:t>text</w:t>
      </w:r>
      <w:r w:rsidRPr="64D089F4">
        <w:rPr>
          <w:rFonts w:ascii="Times New Roman" w:eastAsia="Times New Roman" w:hAnsi="Times New Roman" w:cs="Times New Roman"/>
          <w:sz w:val="24"/>
          <w:szCs w:val="24"/>
        </w:rPr>
        <w:t>" para o nome do usuário, um de</w:t>
      </w:r>
      <w:r w:rsidRPr="009071FD">
        <w:rPr>
          <w:rFonts w:ascii="Times New Roman" w:eastAsia="Times New Roman" w:hAnsi="Times New Roman" w:cs="Times New Roman"/>
          <w:i/>
          <w:iCs/>
          <w:sz w:val="24"/>
          <w:szCs w:val="24"/>
        </w:rPr>
        <w:t> type</w:t>
      </w:r>
      <w:r w:rsidRPr="64D089F4">
        <w:rPr>
          <w:rFonts w:ascii="Times New Roman" w:eastAsia="Times New Roman" w:hAnsi="Times New Roman" w:cs="Times New Roman"/>
          <w:sz w:val="24"/>
          <w:szCs w:val="24"/>
        </w:rPr>
        <w:t>="</w:t>
      </w:r>
      <w:r w:rsidRPr="009071FD">
        <w:rPr>
          <w:rFonts w:ascii="Times New Roman" w:eastAsia="Times New Roman" w:hAnsi="Times New Roman" w:cs="Times New Roman"/>
          <w:i/>
          <w:iCs/>
          <w:sz w:val="24"/>
          <w:szCs w:val="24"/>
        </w:rPr>
        <w:t>password</w:t>
      </w:r>
      <w:r w:rsidRPr="64D089F4">
        <w:rPr>
          <w:rFonts w:ascii="Times New Roman" w:eastAsia="Times New Roman" w:hAnsi="Times New Roman" w:cs="Times New Roman"/>
          <w:sz w:val="24"/>
          <w:szCs w:val="24"/>
        </w:rPr>
        <w:t>" para a senha, e um </w:t>
      </w:r>
      <w:r w:rsidRPr="009071FD">
        <w:rPr>
          <w:rFonts w:ascii="Times New Roman" w:eastAsia="Times New Roman" w:hAnsi="Times New Roman" w:cs="Times New Roman"/>
          <w:i/>
          <w:iCs/>
          <w:sz w:val="24"/>
          <w:szCs w:val="24"/>
        </w:rPr>
        <w:t>type</w:t>
      </w:r>
      <w:r w:rsidRPr="64D089F4">
        <w:rPr>
          <w:rFonts w:ascii="Times New Roman" w:eastAsia="Times New Roman" w:hAnsi="Times New Roman" w:cs="Times New Roman"/>
          <w:sz w:val="24"/>
          <w:szCs w:val="24"/>
        </w:rPr>
        <w:t>="</w:t>
      </w:r>
      <w:r w:rsidRPr="009071FD">
        <w:rPr>
          <w:rFonts w:ascii="Times New Roman" w:eastAsia="Times New Roman" w:hAnsi="Times New Roman" w:cs="Times New Roman"/>
          <w:i/>
          <w:iCs/>
          <w:sz w:val="24"/>
          <w:szCs w:val="24"/>
        </w:rPr>
        <w:t>submit</w:t>
      </w:r>
      <w:r w:rsidRPr="64D089F4">
        <w:rPr>
          <w:rFonts w:ascii="Times New Roman" w:eastAsia="Times New Roman" w:hAnsi="Times New Roman" w:cs="Times New Roman"/>
          <w:sz w:val="24"/>
          <w:szCs w:val="24"/>
        </w:rPr>
        <w:t>" par ao botão “</w:t>
      </w:r>
      <w:r w:rsidRPr="009071FD">
        <w:rPr>
          <w:rFonts w:ascii="Times New Roman" w:eastAsia="Times New Roman" w:hAnsi="Times New Roman" w:cs="Times New Roman"/>
          <w:i/>
          <w:iCs/>
          <w:sz w:val="24"/>
          <w:szCs w:val="24"/>
        </w:rPr>
        <w:t>Log in</w:t>
      </w:r>
      <w:r w:rsidRPr="64D089F4">
        <w:rPr>
          <w:rFonts w:ascii="Times New Roman" w:eastAsia="Times New Roman" w:hAnsi="Times New Roman" w:cs="Times New Roman"/>
          <w:sz w:val="24"/>
          <w:szCs w:val="24"/>
        </w:rPr>
        <w:t>”. Ele também contém alguns objetos escondidos do tipo texto que o usuário não vê, o qual o Django usa para determinar o que fazer depois. Ele também diz ao navegador web que os dados do formulário devem ser enviados para a URL especificada no atributo &lt;a</w:t>
      </w:r>
      <w:r w:rsidRPr="009071FD">
        <w:rPr>
          <w:rFonts w:ascii="Times New Roman" w:eastAsia="Times New Roman" w:hAnsi="Times New Roman" w:cs="Times New Roman"/>
          <w:i/>
          <w:iCs/>
          <w:sz w:val="24"/>
          <w:szCs w:val="24"/>
        </w:rPr>
        <w:t>ction</w:t>
      </w:r>
      <w:r w:rsidRPr="64D089F4">
        <w:rPr>
          <w:rFonts w:ascii="Times New Roman" w:eastAsia="Times New Roman" w:hAnsi="Times New Roman" w:cs="Times New Roman"/>
          <w:sz w:val="24"/>
          <w:szCs w:val="24"/>
        </w:rPr>
        <w:t>&gt; do &lt;</w:t>
      </w:r>
      <w:r w:rsidRPr="009071FD">
        <w:rPr>
          <w:rFonts w:ascii="Times New Roman" w:eastAsia="Times New Roman" w:hAnsi="Times New Roman" w:cs="Times New Roman"/>
          <w:i/>
          <w:iCs/>
          <w:sz w:val="24"/>
          <w:szCs w:val="24"/>
        </w:rPr>
        <w:t>form</w:t>
      </w:r>
      <w:r w:rsidRPr="64D089F4">
        <w:rPr>
          <w:rFonts w:ascii="Times New Roman" w:eastAsia="Times New Roman" w:hAnsi="Times New Roman" w:cs="Times New Roman"/>
          <w:sz w:val="24"/>
          <w:szCs w:val="24"/>
        </w:rPr>
        <w:t>&gt; - /admin/ - e isso deve ser enviado usando o mecanismo HTTP especificado pelo atributo </w:t>
      </w:r>
      <w:r w:rsidRPr="009071FD">
        <w:rPr>
          <w:rFonts w:ascii="Times New Roman" w:eastAsia="Times New Roman" w:hAnsi="Times New Roman" w:cs="Times New Roman"/>
          <w:i/>
          <w:iCs/>
          <w:sz w:val="24"/>
          <w:szCs w:val="24"/>
        </w:rPr>
        <w:t>method - post</w:t>
      </w:r>
      <w:r w:rsidRPr="64D089F4">
        <w:rPr>
          <w:rFonts w:ascii="Times New Roman" w:eastAsia="Times New Roman" w:hAnsi="Times New Roman" w:cs="Times New Roman"/>
          <w:sz w:val="24"/>
          <w:szCs w:val="24"/>
        </w:rPr>
        <w:t>.</w:t>
      </w:r>
    </w:p>
    <w:p w14:paraId="7E9C3507" w14:textId="58CEC736" w:rsidR="009D45BD" w:rsidRDefault="009D45BD" w:rsidP="64D089F4">
      <w:pPr>
        <w:spacing w:line="360" w:lineRule="auto"/>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No coração deste sistema de componentes está a classe </w:t>
      </w:r>
      <w:hyperlink r:id="rId40" w:anchor="django.forms.Form">
        <w:r w:rsidRPr="64D089F4">
          <w:rPr>
            <w:rFonts w:ascii="Times New Roman" w:eastAsia="Times New Roman" w:hAnsi="Times New Roman" w:cs="Times New Roman"/>
            <w:sz w:val="24"/>
            <w:szCs w:val="24"/>
          </w:rPr>
          <w:t>Form</w:t>
        </w:r>
      </w:hyperlink>
      <w:r w:rsidRPr="64D089F4">
        <w:rPr>
          <w:rFonts w:ascii="Times New Roman" w:eastAsia="Times New Roman" w:hAnsi="Times New Roman" w:cs="Times New Roman"/>
          <w:sz w:val="24"/>
          <w:szCs w:val="24"/>
        </w:rPr>
        <w:t> do Django. Mais ou menos como o modelo do Django descreve a estrutura lógica de um objeto, seu comportamento, e a maneira como suas partes são apresentadas para nós, uma classe </w:t>
      </w:r>
      <w:r w:rsidR="286387EB" w:rsidRPr="64D089F4">
        <w:rPr>
          <w:rFonts w:ascii="Times New Roman" w:eastAsia="Times New Roman" w:hAnsi="Times New Roman" w:cs="Times New Roman"/>
          <w:sz w:val="24"/>
          <w:szCs w:val="24"/>
        </w:rPr>
        <w:t xml:space="preserve"> </w:t>
      </w:r>
      <w:r w:rsidR="31AF8EC8" w:rsidRPr="009071FD">
        <w:rPr>
          <w:rFonts w:ascii="Times New Roman" w:eastAsia="Times New Roman" w:hAnsi="Times New Roman" w:cs="Times New Roman"/>
          <w:i/>
          <w:iCs/>
          <w:sz w:val="24"/>
          <w:szCs w:val="24"/>
        </w:rPr>
        <w:t>Form</w:t>
      </w:r>
      <w:r w:rsidRPr="009071FD">
        <w:rPr>
          <w:rFonts w:ascii="Times New Roman" w:eastAsia="Times New Roman" w:hAnsi="Times New Roman" w:cs="Times New Roman"/>
          <w:i/>
          <w:iCs/>
          <w:sz w:val="24"/>
          <w:szCs w:val="24"/>
        </w:rPr>
        <w:t> </w:t>
      </w:r>
      <w:r w:rsidRPr="64D089F4">
        <w:rPr>
          <w:rFonts w:ascii="Times New Roman" w:eastAsia="Times New Roman" w:hAnsi="Times New Roman" w:cs="Times New Roman"/>
          <w:sz w:val="24"/>
          <w:szCs w:val="24"/>
        </w:rPr>
        <w:t xml:space="preserve">descreve um formulário e determina como este funciona e aparece. Os campos dos formulários são eles próprios classes; eles manipulam dados do formulário e fazem validações quando o formulário é enviado. Um campo de formulário, para o usuário, é representado como um </w:t>
      </w:r>
      <w:r w:rsidRPr="009071FD">
        <w:rPr>
          <w:rFonts w:ascii="Times New Roman" w:eastAsia="Times New Roman" w:hAnsi="Times New Roman" w:cs="Times New Roman"/>
          <w:i/>
          <w:iCs/>
          <w:sz w:val="24"/>
          <w:szCs w:val="24"/>
        </w:rPr>
        <w:t>“widget”</w:t>
      </w:r>
      <w:r w:rsidRPr="64D089F4">
        <w:rPr>
          <w:rFonts w:ascii="Times New Roman" w:eastAsia="Times New Roman" w:hAnsi="Times New Roman" w:cs="Times New Roman"/>
          <w:sz w:val="24"/>
          <w:szCs w:val="24"/>
        </w:rPr>
        <w:t>. Cada campo tem uma </w:t>
      </w:r>
      <w:hyperlink r:id="rId41">
        <w:r w:rsidRPr="64D089F4">
          <w:rPr>
            <w:rFonts w:ascii="Times New Roman" w:eastAsia="Times New Roman" w:hAnsi="Times New Roman" w:cs="Times New Roman"/>
            <w:sz w:val="24"/>
            <w:szCs w:val="24"/>
          </w:rPr>
          <w:t xml:space="preserve">classe de </w:t>
        </w:r>
        <w:r w:rsidRPr="009071FD">
          <w:rPr>
            <w:rFonts w:ascii="Times New Roman" w:eastAsia="Times New Roman" w:hAnsi="Times New Roman" w:cs="Times New Roman"/>
            <w:i/>
            <w:iCs/>
            <w:sz w:val="24"/>
            <w:szCs w:val="24"/>
          </w:rPr>
          <w:t>Widget</w:t>
        </w:r>
      </w:hyperlink>
      <w:r w:rsidRPr="64D089F4">
        <w:rPr>
          <w:rFonts w:ascii="Times New Roman" w:eastAsia="Times New Roman" w:hAnsi="Times New Roman" w:cs="Times New Roman"/>
          <w:sz w:val="24"/>
          <w:szCs w:val="24"/>
        </w:rPr>
        <w:t> padrão, mas isso pode ser sobrescrito quando requerido. (</w:t>
      </w:r>
      <w:r w:rsidR="64D089F4" w:rsidRPr="64D089F4">
        <w:rPr>
          <w:rFonts w:ascii="Times New Roman" w:eastAsia="Times New Roman" w:hAnsi="Times New Roman" w:cs="Times New Roman"/>
          <w:color w:val="000000" w:themeColor="text1"/>
          <w:sz w:val="24"/>
          <w:szCs w:val="24"/>
        </w:rPr>
        <w:t>DJANGO SOFTWARE FOUNDATION</w:t>
      </w:r>
      <w:r w:rsidR="64D089F4" w:rsidRPr="64D089F4">
        <w:rPr>
          <w:rFonts w:ascii="Times New Roman" w:eastAsia="Times New Roman" w:hAnsi="Times New Roman" w:cs="Times New Roman"/>
          <w:sz w:val="24"/>
          <w:szCs w:val="24"/>
        </w:rPr>
        <w:t>, 2021)</w:t>
      </w:r>
    </w:p>
    <w:p w14:paraId="544EA994" w14:textId="313947B3" w:rsidR="005E15AA" w:rsidRDefault="005E15AA" w:rsidP="005E15AA">
      <w:pPr>
        <w:spacing w:after="0" w:line="360" w:lineRule="auto"/>
        <w:ind w:firstLine="567"/>
        <w:jc w:val="both"/>
        <w:rPr>
          <w:rFonts w:ascii="Times New Roman" w:hAnsi="Times New Roman" w:cs="Times New Roman"/>
          <w:b/>
          <w:bCs/>
          <w:sz w:val="24"/>
          <w:szCs w:val="24"/>
        </w:rPr>
      </w:pPr>
    </w:p>
    <w:p w14:paraId="40B4DD29" w14:textId="4A52B8D6" w:rsidR="005E15AA" w:rsidRDefault="009D5F49" w:rsidP="005E15AA">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6.3.2 Interface</w:t>
      </w:r>
      <w:r w:rsidR="005E15AA" w:rsidRPr="005E15AA">
        <w:rPr>
          <w:rFonts w:ascii="Times New Roman" w:hAnsi="Times New Roman" w:cs="Times New Roman"/>
          <w:b/>
          <w:bCs/>
          <w:sz w:val="24"/>
          <w:szCs w:val="24"/>
        </w:rPr>
        <w:t xml:space="preserve"> de Administração e Autenticação de Usuários e Permissões</w:t>
      </w:r>
    </w:p>
    <w:p w14:paraId="7D805E76" w14:textId="704965CC" w:rsidR="005E15AA" w:rsidRDefault="005E15AA" w:rsidP="005E15AA">
      <w:pPr>
        <w:spacing w:after="0" w:line="360" w:lineRule="auto"/>
        <w:ind w:firstLine="567"/>
        <w:jc w:val="both"/>
        <w:rPr>
          <w:rFonts w:ascii="Times New Roman" w:hAnsi="Times New Roman" w:cs="Times New Roman"/>
          <w:b/>
          <w:bCs/>
          <w:sz w:val="24"/>
          <w:szCs w:val="24"/>
        </w:rPr>
      </w:pPr>
    </w:p>
    <w:p w14:paraId="61CF8541" w14:textId="6289BA37" w:rsidR="009D45BD" w:rsidRDefault="009D45BD" w:rsidP="009D45BD">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Uma das partes mais poderosas do Django é a </w:t>
      </w:r>
      <w:r w:rsidRPr="009071FD">
        <w:rPr>
          <w:rFonts w:ascii="Times New Roman" w:eastAsia="Times New Roman" w:hAnsi="Times New Roman" w:cs="Times New Roman"/>
          <w:i/>
          <w:iCs/>
          <w:sz w:val="24"/>
          <w:szCs w:val="24"/>
        </w:rPr>
        <w:t>interface</w:t>
      </w:r>
      <w:r w:rsidRPr="64D089F4">
        <w:rPr>
          <w:rFonts w:ascii="Times New Roman" w:eastAsia="Times New Roman" w:hAnsi="Times New Roman" w:cs="Times New Roman"/>
          <w:sz w:val="24"/>
          <w:szCs w:val="24"/>
        </w:rPr>
        <w:t xml:space="preserve"> de administração automática. Ela lê metadados de seus modelos para fornecer uma </w:t>
      </w:r>
      <w:r w:rsidRPr="009071FD">
        <w:rPr>
          <w:rFonts w:ascii="Times New Roman" w:eastAsia="Times New Roman" w:hAnsi="Times New Roman" w:cs="Times New Roman"/>
          <w:i/>
          <w:iCs/>
          <w:sz w:val="24"/>
          <w:szCs w:val="24"/>
        </w:rPr>
        <w:t>interface</w:t>
      </w:r>
      <w:r w:rsidRPr="64D089F4">
        <w:rPr>
          <w:rFonts w:ascii="Times New Roman" w:eastAsia="Times New Roman" w:hAnsi="Times New Roman" w:cs="Times New Roman"/>
          <w:sz w:val="24"/>
          <w:szCs w:val="24"/>
        </w:rPr>
        <w:t xml:space="preserve"> rápida, onde usuários confiáveis podem gerenciar o conteúdo de seu site. </w:t>
      </w:r>
    </w:p>
    <w:p w14:paraId="7137F989" w14:textId="662D6987" w:rsidR="009D45BD" w:rsidRDefault="009D45BD" w:rsidP="64D089F4">
      <w:pPr>
        <w:spacing w:line="360" w:lineRule="auto"/>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lastRenderedPageBreak/>
        <w:t xml:space="preserve">O Django também vem com um sistema de autenticação de usuário responsável por manipular contas de usuários, grupos, permissões e sessões baseados em </w:t>
      </w:r>
      <w:r w:rsidRPr="009071FD">
        <w:rPr>
          <w:rFonts w:ascii="Times New Roman" w:eastAsia="Times New Roman" w:hAnsi="Times New Roman" w:cs="Times New Roman"/>
          <w:i/>
          <w:iCs/>
          <w:sz w:val="24"/>
          <w:szCs w:val="24"/>
        </w:rPr>
        <w:t>cookies.</w:t>
      </w:r>
      <w:r w:rsidRPr="64D089F4">
        <w:rPr>
          <w:rFonts w:ascii="Times New Roman" w:eastAsia="Times New Roman" w:hAnsi="Times New Roman" w:cs="Times New Roman"/>
          <w:sz w:val="24"/>
          <w:szCs w:val="24"/>
        </w:rPr>
        <w:t xml:space="preserve"> O sistema de autenticação consiste em: Usuários; Permissões: </w:t>
      </w:r>
      <w:r w:rsidRPr="009071FD">
        <w:rPr>
          <w:rFonts w:ascii="Times New Roman" w:eastAsia="Times New Roman" w:hAnsi="Times New Roman" w:cs="Times New Roman"/>
          <w:i/>
          <w:iCs/>
          <w:sz w:val="24"/>
          <w:szCs w:val="24"/>
        </w:rPr>
        <w:t xml:space="preserve">flags </w:t>
      </w:r>
      <w:r w:rsidRPr="64D089F4">
        <w:rPr>
          <w:rFonts w:ascii="Times New Roman" w:eastAsia="Times New Roman" w:hAnsi="Times New Roman" w:cs="Times New Roman"/>
          <w:sz w:val="24"/>
          <w:szCs w:val="24"/>
        </w:rPr>
        <w:t>binário (</w:t>
      </w:r>
      <w:r w:rsidRPr="009071FD">
        <w:rPr>
          <w:rFonts w:ascii="Times New Roman" w:eastAsia="Times New Roman" w:hAnsi="Times New Roman" w:cs="Times New Roman"/>
          <w:i/>
          <w:iCs/>
          <w:sz w:val="24"/>
          <w:szCs w:val="24"/>
        </w:rPr>
        <w:t>yes/no</w:t>
      </w:r>
      <w:r w:rsidRPr="64D089F4">
        <w:rPr>
          <w:rFonts w:ascii="Times New Roman" w:eastAsia="Times New Roman" w:hAnsi="Times New Roman" w:cs="Times New Roman"/>
          <w:sz w:val="24"/>
          <w:szCs w:val="24"/>
        </w:rPr>
        <w:t xml:space="preserve">) designando quando um usuário pode executar uma certa tarefa; Grupos: uma forma genérica de aplicar </w:t>
      </w:r>
      <w:r w:rsidRPr="009071FD">
        <w:rPr>
          <w:rFonts w:ascii="Times New Roman" w:eastAsia="Times New Roman" w:hAnsi="Times New Roman" w:cs="Times New Roman"/>
          <w:i/>
          <w:iCs/>
          <w:sz w:val="24"/>
          <w:szCs w:val="24"/>
        </w:rPr>
        <w:t>labels</w:t>
      </w:r>
      <w:r w:rsidRPr="64D089F4">
        <w:rPr>
          <w:rFonts w:ascii="Times New Roman" w:eastAsia="Times New Roman" w:hAnsi="Times New Roman" w:cs="Times New Roman"/>
          <w:sz w:val="24"/>
          <w:szCs w:val="24"/>
        </w:rPr>
        <w:t xml:space="preserve"> e permissões para mais de um usuário; e Mensagens: uma forma simples de </w:t>
      </w:r>
      <w:r w:rsidR="009D5F49" w:rsidRPr="64D089F4">
        <w:rPr>
          <w:rFonts w:ascii="Times New Roman" w:eastAsia="Times New Roman" w:hAnsi="Times New Roman" w:cs="Times New Roman"/>
          <w:sz w:val="24"/>
          <w:szCs w:val="24"/>
        </w:rPr>
        <w:t>enfileirar</w:t>
      </w:r>
      <w:r w:rsidRPr="64D089F4">
        <w:rPr>
          <w:rFonts w:ascii="Times New Roman" w:eastAsia="Times New Roman" w:hAnsi="Times New Roman" w:cs="Times New Roman"/>
          <w:sz w:val="24"/>
          <w:szCs w:val="24"/>
        </w:rPr>
        <w:t xml:space="preserve"> mensagens para um dado usuário. (</w:t>
      </w:r>
      <w:r w:rsidR="64D089F4" w:rsidRPr="64D089F4">
        <w:rPr>
          <w:rFonts w:ascii="Times New Roman" w:eastAsia="Times New Roman" w:hAnsi="Times New Roman" w:cs="Times New Roman"/>
          <w:color w:val="000000" w:themeColor="text1"/>
          <w:sz w:val="24"/>
          <w:szCs w:val="24"/>
        </w:rPr>
        <w:t>DJANGO SOFTWARE FOUNDATION</w:t>
      </w:r>
      <w:r w:rsidR="64D089F4" w:rsidRPr="64D089F4">
        <w:rPr>
          <w:rFonts w:ascii="Times New Roman" w:eastAsia="Times New Roman" w:hAnsi="Times New Roman" w:cs="Times New Roman"/>
          <w:sz w:val="24"/>
          <w:szCs w:val="24"/>
        </w:rPr>
        <w:t>, 2021)</w:t>
      </w:r>
    </w:p>
    <w:p w14:paraId="79DC0DAB" w14:textId="77777777" w:rsidR="00D42EB8" w:rsidRDefault="00D42EB8" w:rsidP="00380A67">
      <w:pPr>
        <w:spacing w:after="0" w:line="360" w:lineRule="auto"/>
        <w:ind w:firstLine="567"/>
        <w:jc w:val="both"/>
        <w:rPr>
          <w:rFonts w:ascii="Times New Roman" w:hAnsi="Times New Roman" w:cs="Times New Roman"/>
          <w:b/>
          <w:bCs/>
          <w:sz w:val="24"/>
          <w:szCs w:val="24"/>
        </w:rPr>
      </w:pPr>
    </w:p>
    <w:p w14:paraId="0395D40A" w14:textId="786FF377" w:rsidR="00380A67" w:rsidRDefault="009D5F49" w:rsidP="00380A67">
      <w:pPr>
        <w:spacing w:after="0" w:line="360" w:lineRule="auto"/>
        <w:ind w:firstLine="567"/>
        <w:jc w:val="both"/>
        <w:rPr>
          <w:rFonts w:ascii="Times New Roman" w:hAnsi="Times New Roman" w:cs="Times New Roman"/>
          <w:b/>
          <w:bCs/>
          <w:sz w:val="24"/>
          <w:szCs w:val="24"/>
        </w:rPr>
      </w:pPr>
      <w:r w:rsidRPr="001037E8">
        <w:rPr>
          <w:rFonts w:ascii="Times New Roman" w:hAnsi="Times New Roman" w:cs="Times New Roman"/>
          <w:b/>
          <w:bCs/>
          <w:sz w:val="24"/>
          <w:szCs w:val="24"/>
        </w:rPr>
        <w:t>2.3.</w:t>
      </w:r>
      <w:r>
        <w:rPr>
          <w:rFonts w:ascii="Times New Roman" w:hAnsi="Times New Roman" w:cs="Times New Roman"/>
          <w:b/>
          <w:bCs/>
          <w:sz w:val="24"/>
          <w:szCs w:val="24"/>
        </w:rPr>
        <w:t>6.3.3 Caching</w:t>
      </w:r>
    </w:p>
    <w:p w14:paraId="05B724C0" w14:textId="2FFC012C" w:rsidR="005E15AA" w:rsidRDefault="005E15AA" w:rsidP="005E15AA">
      <w:pPr>
        <w:spacing w:after="0" w:line="360" w:lineRule="auto"/>
        <w:ind w:firstLine="567"/>
        <w:jc w:val="both"/>
        <w:rPr>
          <w:rFonts w:ascii="Times New Roman" w:hAnsi="Times New Roman" w:cs="Times New Roman"/>
          <w:b/>
          <w:bCs/>
          <w:sz w:val="24"/>
          <w:szCs w:val="24"/>
        </w:rPr>
      </w:pPr>
    </w:p>
    <w:p w14:paraId="49520C37" w14:textId="69204EE5" w:rsidR="009D45BD" w:rsidRDefault="009D45BD" w:rsidP="009D45BD">
      <w:pPr>
        <w:spacing w:line="360" w:lineRule="auto"/>
        <w:ind w:firstLine="708"/>
        <w:jc w:val="both"/>
        <w:rPr>
          <w:rFonts w:ascii="Times New Roman" w:eastAsia="Times New Roman" w:hAnsi="Times New Roman" w:cs="Times New Roman"/>
          <w:sz w:val="24"/>
          <w:szCs w:val="24"/>
        </w:rPr>
      </w:pPr>
      <w:r w:rsidRPr="327E3156">
        <w:rPr>
          <w:rFonts w:ascii="Times New Roman" w:eastAsia="Times New Roman" w:hAnsi="Times New Roman" w:cs="Times New Roman"/>
          <w:sz w:val="24"/>
          <w:szCs w:val="24"/>
        </w:rPr>
        <w:t xml:space="preserve">Um dilema essencial dos sites dinâmicos vem a ser o próprio fato de serem dinâmicos. Cada vez que um usuário requisita uma página, o servidor </w:t>
      </w:r>
      <w:r w:rsidRPr="327E3156">
        <w:rPr>
          <w:rFonts w:ascii="Times New Roman" w:eastAsia="Times New Roman" w:hAnsi="Times New Roman" w:cs="Times New Roman"/>
          <w:i/>
          <w:iCs/>
          <w:sz w:val="24"/>
          <w:szCs w:val="24"/>
        </w:rPr>
        <w:t>web</w:t>
      </w:r>
      <w:r w:rsidRPr="327E3156">
        <w:rPr>
          <w:rFonts w:ascii="Times New Roman" w:eastAsia="Times New Roman" w:hAnsi="Times New Roman" w:cs="Times New Roman"/>
          <w:sz w:val="24"/>
          <w:szCs w:val="24"/>
        </w:rPr>
        <w:t xml:space="preserve"> faz todo o tipo de cálculos – consultas a bancos de dados, renderização de </w:t>
      </w:r>
      <w:r w:rsidRPr="327E3156">
        <w:rPr>
          <w:rFonts w:ascii="Times New Roman" w:eastAsia="Times New Roman" w:hAnsi="Times New Roman" w:cs="Times New Roman"/>
          <w:i/>
          <w:iCs/>
          <w:sz w:val="24"/>
          <w:szCs w:val="24"/>
        </w:rPr>
        <w:t>templates</w:t>
      </w:r>
      <w:r w:rsidRPr="327E3156">
        <w:rPr>
          <w:rFonts w:ascii="Times New Roman" w:eastAsia="Times New Roman" w:hAnsi="Times New Roman" w:cs="Times New Roman"/>
          <w:sz w:val="24"/>
          <w:szCs w:val="24"/>
        </w:rPr>
        <w:t xml:space="preserve"> e lógica de negócio – para criar a página que o seu visitante vê. Isso tem um custo de processamento muito maior que apenas a leitura de arquivos estáticos no disco. </w:t>
      </w:r>
    </w:p>
    <w:p w14:paraId="6BAB85A6" w14:textId="77777777" w:rsidR="009D45BD" w:rsidRDefault="009D45BD" w:rsidP="009D45BD">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maior parte dos aplicativos web, esse </w:t>
      </w:r>
      <w:r w:rsidRPr="009071FD">
        <w:rPr>
          <w:rFonts w:ascii="Times New Roman" w:eastAsia="Times New Roman" w:hAnsi="Times New Roman" w:cs="Times New Roman"/>
          <w:i/>
          <w:iCs/>
          <w:sz w:val="24"/>
          <w:szCs w:val="24"/>
        </w:rPr>
        <w:t>overhead</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não é um problema. A maior parte das aplicações web são de sites pequenos com tráfego equivalente. Mas para aplicações de porte médio para grande, é essencial eliminar toda a sobrecarga possível.</w:t>
      </w:r>
    </w:p>
    <w:p w14:paraId="2E33322F" w14:textId="77777777" w:rsidR="009D45BD" w:rsidRDefault="524BB564" w:rsidP="009D45BD">
      <w:pPr>
        <w:spacing w:line="360" w:lineRule="auto"/>
        <w:ind w:firstLine="708"/>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É onde entra o cache. Fazer o </w:t>
      </w:r>
      <w:r w:rsidRPr="50DFDF73">
        <w:rPr>
          <w:rFonts w:ascii="Times New Roman" w:eastAsia="Times New Roman" w:hAnsi="Times New Roman" w:cs="Times New Roman"/>
          <w:i/>
          <w:iCs/>
          <w:sz w:val="24"/>
          <w:szCs w:val="24"/>
        </w:rPr>
        <w:t>cache</w:t>
      </w:r>
      <w:r w:rsidRPr="50DFDF73">
        <w:rPr>
          <w:rFonts w:ascii="Times New Roman" w:eastAsia="Times New Roman" w:hAnsi="Times New Roman" w:cs="Times New Roman"/>
          <w:sz w:val="24"/>
          <w:szCs w:val="24"/>
        </w:rPr>
        <w:t xml:space="preserve"> de algo é gravar o resultado de um cálculo custoso para que você não tenha de executar o cálculo da próxima vez. Aqui está um pseudocódigo explicando como isso funcionaria para uma página </w:t>
      </w:r>
      <w:r w:rsidRPr="50DFDF73">
        <w:rPr>
          <w:rFonts w:ascii="Times New Roman" w:eastAsia="Times New Roman" w:hAnsi="Times New Roman" w:cs="Times New Roman"/>
          <w:i/>
          <w:iCs/>
          <w:sz w:val="24"/>
          <w:szCs w:val="24"/>
        </w:rPr>
        <w:t>web</w:t>
      </w:r>
      <w:r w:rsidRPr="50DFDF73">
        <w:rPr>
          <w:rFonts w:ascii="Times New Roman" w:eastAsia="Times New Roman" w:hAnsi="Times New Roman" w:cs="Times New Roman"/>
          <w:sz w:val="24"/>
          <w:szCs w:val="24"/>
        </w:rPr>
        <w:t xml:space="preserve"> gerada dinamicamente:</w:t>
      </w:r>
    </w:p>
    <w:p w14:paraId="7D18F8BB" w14:textId="4616AB0D" w:rsidR="009D45BD" w:rsidRDefault="009D45BD" w:rsidP="00821175">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Figura </w:t>
      </w:r>
      <w:r w:rsidR="006E2FBC">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 Exemplo de Caching</w:t>
      </w:r>
    </w:p>
    <w:p w14:paraId="420B1EF6" w14:textId="77777777" w:rsidR="009D45BD" w:rsidRDefault="009D45BD" w:rsidP="00821175">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9D704C" wp14:editId="1DF287A9">
            <wp:extent cx="5295900" cy="895350"/>
            <wp:effectExtent l="0" t="0" r="0" b="0"/>
            <wp:docPr id="12"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2" name="image3.png" descr="Interface gráfica do usuário, Texto, Aplicativo&#10;&#10;Descrição gerada automaticamente"/>
                    <pic:cNvPicPr preferRelativeResize="0"/>
                  </pic:nvPicPr>
                  <pic:blipFill>
                    <a:blip r:embed="rId42"/>
                    <a:srcRect/>
                    <a:stretch>
                      <a:fillRect/>
                    </a:stretch>
                  </pic:blipFill>
                  <pic:spPr>
                    <a:xfrm>
                      <a:off x="0" y="0"/>
                      <a:ext cx="5295900" cy="895350"/>
                    </a:xfrm>
                    <a:prstGeom prst="rect">
                      <a:avLst/>
                    </a:prstGeom>
                    <a:ln/>
                  </pic:spPr>
                </pic:pic>
              </a:graphicData>
            </a:graphic>
          </wp:inline>
        </w:drawing>
      </w:r>
    </w:p>
    <w:p w14:paraId="3FAF951D" w14:textId="2CDEC6CB" w:rsidR="009D45BD" w:rsidRDefault="009D45BD" w:rsidP="00961BC6">
      <w:pPr>
        <w:spacing w:line="360" w:lineRule="auto"/>
        <w:jc w:val="center"/>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Fonte: </w:t>
      </w:r>
      <w:r w:rsidR="64D089F4" w:rsidRPr="64D089F4">
        <w:rPr>
          <w:rFonts w:ascii="Times New Roman" w:eastAsia="Times New Roman" w:hAnsi="Times New Roman" w:cs="Times New Roman"/>
          <w:color w:val="000000" w:themeColor="text1"/>
          <w:sz w:val="24"/>
          <w:szCs w:val="24"/>
        </w:rPr>
        <w:t>DJANGO SOFTWARE FOUNDATION</w:t>
      </w:r>
      <w:r w:rsidR="338B5E6E" w:rsidRPr="64D089F4">
        <w:rPr>
          <w:rFonts w:ascii="Times New Roman" w:eastAsia="Times New Roman" w:hAnsi="Times New Roman" w:cs="Times New Roman"/>
          <w:color w:val="000000" w:themeColor="text1"/>
          <w:sz w:val="24"/>
          <w:szCs w:val="24"/>
        </w:rPr>
        <w:t xml:space="preserve"> </w:t>
      </w:r>
      <w:r w:rsidR="64D089F4" w:rsidRPr="64D089F4">
        <w:rPr>
          <w:rFonts w:ascii="Times New Roman" w:eastAsia="Times New Roman" w:hAnsi="Times New Roman" w:cs="Times New Roman"/>
          <w:sz w:val="24"/>
          <w:szCs w:val="24"/>
        </w:rPr>
        <w:t>(2021)</w:t>
      </w:r>
    </w:p>
    <w:p w14:paraId="4DF859E4" w14:textId="797D1E4D" w:rsidR="009D45BD" w:rsidRDefault="009D45BD" w:rsidP="64D089F4">
      <w:pPr>
        <w:spacing w:line="360" w:lineRule="auto"/>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lastRenderedPageBreak/>
        <w:t xml:space="preserve">O Django vem com um sistema de cache robusto que permite que você guarde as páginas dinâmicas para que elas não tenham de ser calculadas a cada requisição. Por conveniência, o Django oferece diferentes níveis de granularidade de cache: Pode-se fazer o </w:t>
      </w:r>
      <w:r w:rsidRPr="009071FD">
        <w:rPr>
          <w:rFonts w:ascii="Times New Roman" w:eastAsia="Times New Roman" w:hAnsi="Times New Roman" w:cs="Times New Roman"/>
          <w:i/>
          <w:iCs/>
          <w:sz w:val="24"/>
          <w:szCs w:val="24"/>
        </w:rPr>
        <w:t>cache</w:t>
      </w:r>
      <w:r w:rsidRPr="64D089F4">
        <w:rPr>
          <w:rFonts w:ascii="Times New Roman" w:eastAsia="Times New Roman" w:hAnsi="Times New Roman" w:cs="Times New Roman"/>
          <w:sz w:val="24"/>
          <w:szCs w:val="24"/>
        </w:rPr>
        <w:t xml:space="preserve"> da saída de </w:t>
      </w:r>
      <w:r w:rsidRPr="009071FD">
        <w:rPr>
          <w:rFonts w:ascii="Times New Roman" w:eastAsia="Times New Roman" w:hAnsi="Times New Roman" w:cs="Times New Roman"/>
          <w:i/>
          <w:iCs/>
          <w:sz w:val="24"/>
          <w:szCs w:val="24"/>
        </w:rPr>
        <w:t xml:space="preserve">views </w:t>
      </w:r>
      <w:r w:rsidRPr="64D089F4">
        <w:rPr>
          <w:rFonts w:ascii="Times New Roman" w:eastAsia="Times New Roman" w:hAnsi="Times New Roman" w:cs="Times New Roman"/>
          <w:sz w:val="24"/>
          <w:szCs w:val="24"/>
        </w:rPr>
        <w:t xml:space="preserve">específicas, ou somente o cache das partes que são difíceis de produzir, ou ainda, o </w:t>
      </w:r>
      <w:r w:rsidRPr="009071FD">
        <w:rPr>
          <w:rFonts w:ascii="Times New Roman" w:eastAsia="Times New Roman" w:hAnsi="Times New Roman" w:cs="Times New Roman"/>
          <w:i/>
          <w:iCs/>
          <w:sz w:val="24"/>
          <w:szCs w:val="24"/>
        </w:rPr>
        <w:t>cache</w:t>
      </w:r>
      <w:r w:rsidRPr="64D089F4">
        <w:rPr>
          <w:rFonts w:ascii="Times New Roman" w:eastAsia="Times New Roman" w:hAnsi="Times New Roman" w:cs="Times New Roman"/>
          <w:sz w:val="24"/>
          <w:szCs w:val="24"/>
        </w:rPr>
        <w:t xml:space="preserve"> do site inteiro. (</w:t>
      </w:r>
      <w:r w:rsidR="64D089F4" w:rsidRPr="64D089F4">
        <w:rPr>
          <w:rFonts w:ascii="Times New Roman" w:eastAsia="Times New Roman" w:hAnsi="Times New Roman" w:cs="Times New Roman"/>
          <w:color w:val="000000" w:themeColor="text1"/>
          <w:sz w:val="24"/>
          <w:szCs w:val="24"/>
        </w:rPr>
        <w:t>DJANGO SOFTWARE FOUNDATION</w:t>
      </w:r>
      <w:r w:rsidR="64D089F4" w:rsidRPr="64D089F4">
        <w:rPr>
          <w:rFonts w:ascii="Times New Roman" w:eastAsia="Times New Roman" w:hAnsi="Times New Roman" w:cs="Times New Roman"/>
          <w:sz w:val="24"/>
          <w:szCs w:val="24"/>
        </w:rPr>
        <w:t>, 2021)</w:t>
      </w:r>
    </w:p>
    <w:p w14:paraId="71C5B8DE" w14:textId="77777777" w:rsidR="009D45BD" w:rsidRDefault="009D45BD" w:rsidP="005E15AA">
      <w:pPr>
        <w:spacing w:after="0" w:line="360" w:lineRule="auto"/>
        <w:ind w:firstLine="567"/>
        <w:jc w:val="both"/>
        <w:rPr>
          <w:rFonts w:ascii="Times New Roman" w:hAnsi="Times New Roman" w:cs="Times New Roman"/>
          <w:b/>
          <w:bCs/>
          <w:sz w:val="24"/>
          <w:szCs w:val="24"/>
        </w:rPr>
      </w:pPr>
    </w:p>
    <w:p w14:paraId="5BA6530E" w14:textId="49F6C044" w:rsidR="00380A67" w:rsidRPr="00CA7299" w:rsidRDefault="00380A67" w:rsidP="00380A67">
      <w:pPr>
        <w:spacing w:after="0" w:line="360" w:lineRule="auto"/>
        <w:ind w:firstLine="567"/>
        <w:jc w:val="both"/>
        <w:rPr>
          <w:rFonts w:ascii="Times New Roman" w:eastAsia="Times New Roman" w:hAnsi="Times New Roman" w:cs="Times New Roman"/>
          <w:b/>
          <w:bCs/>
          <w:sz w:val="24"/>
          <w:szCs w:val="24"/>
        </w:rPr>
      </w:pPr>
      <w:r w:rsidRPr="00CA7299">
        <w:rPr>
          <w:rFonts w:ascii="Times New Roman" w:hAnsi="Times New Roman" w:cs="Times New Roman"/>
          <w:b/>
          <w:bCs/>
          <w:sz w:val="24"/>
          <w:szCs w:val="24"/>
        </w:rPr>
        <w:t xml:space="preserve">2.3.6.3.4 </w:t>
      </w:r>
      <w:r w:rsidRPr="00CA7299">
        <w:rPr>
          <w:rFonts w:ascii="Times New Roman" w:eastAsia="Times New Roman" w:hAnsi="Times New Roman" w:cs="Times New Roman"/>
          <w:b/>
          <w:bCs/>
          <w:sz w:val="24"/>
          <w:szCs w:val="24"/>
        </w:rPr>
        <w:t>Middleware</w:t>
      </w:r>
    </w:p>
    <w:p w14:paraId="30090CDF" w14:textId="1849C5C2" w:rsidR="00961BC6" w:rsidRDefault="002B2EBB" w:rsidP="00961BC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r w:rsidRPr="009071FD">
        <w:rPr>
          <w:rFonts w:ascii="Times New Roman" w:eastAsia="Times New Roman" w:hAnsi="Times New Roman" w:cs="Times New Roman"/>
          <w:i/>
          <w:iCs/>
          <w:sz w:val="24"/>
          <w:szCs w:val="24"/>
        </w:rPr>
        <w:t>Middleware</w:t>
      </w:r>
      <w:r>
        <w:rPr>
          <w:rFonts w:ascii="Times New Roman" w:eastAsia="Times New Roman" w:hAnsi="Times New Roman" w:cs="Times New Roman"/>
          <w:sz w:val="24"/>
          <w:szCs w:val="24"/>
        </w:rPr>
        <w:t xml:space="preserve"> é um </w:t>
      </w:r>
      <w:r w:rsidRPr="009071FD">
        <w:rPr>
          <w:rFonts w:ascii="Times New Roman" w:eastAsia="Times New Roman" w:hAnsi="Times New Roman" w:cs="Times New Roman"/>
          <w:i/>
          <w:iCs/>
          <w:sz w:val="24"/>
          <w:szCs w:val="24"/>
        </w:rPr>
        <w:t>framework</w:t>
      </w:r>
      <w:r>
        <w:rPr>
          <w:rFonts w:ascii="Times New Roman" w:eastAsia="Times New Roman" w:hAnsi="Times New Roman" w:cs="Times New Roman"/>
          <w:sz w:val="24"/>
          <w:szCs w:val="24"/>
        </w:rPr>
        <w:t xml:space="preserve"> de </w:t>
      </w:r>
      <w:r w:rsidRPr="009071FD">
        <w:rPr>
          <w:rFonts w:ascii="Times New Roman" w:eastAsia="Times New Roman" w:hAnsi="Times New Roman" w:cs="Times New Roman"/>
          <w:i/>
          <w:iCs/>
          <w:sz w:val="24"/>
          <w:szCs w:val="24"/>
        </w:rPr>
        <w:t>hooking</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dentro do processamento de requisição/resposta do Django. Ele é um sistema de </w:t>
      </w:r>
      <w:r w:rsidRPr="009071FD">
        <w:rPr>
          <w:rFonts w:ascii="Times New Roman" w:eastAsia="Times New Roman" w:hAnsi="Times New Roman" w:cs="Times New Roman"/>
          <w:i/>
          <w:iCs/>
          <w:sz w:val="24"/>
          <w:szCs w:val="24"/>
        </w:rPr>
        <w:t>“plugins”</w:t>
      </w:r>
      <w:r>
        <w:rPr>
          <w:rFonts w:ascii="Times New Roman" w:eastAsia="Times New Roman" w:hAnsi="Times New Roman" w:cs="Times New Roman"/>
          <w:sz w:val="24"/>
          <w:szCs w:val="24"/>
        </w:rPr>
        <w:t xml:space="preserve"> leve, e de baixo nível para alterar globalmente a entrada ou saída do Django. Cada componente </w:t>
      </w:r>
      <w:r w:rsidRPr="009071FD">
        <w:rPr>
          <w:rFonts w:ascii="Times New Roman" w:eastAsia="Times New Roman" w:hAnsi="Times New Roman" w:cs="Times New Roman"/>
          <w:i/>
          <w:iCs/>
          <w:sz w:val="24"/>
          <w:szCs w:val="24"/>
        </w:rPr>
        <w:t>middleware</w:t>
      </w:r>
      <w:r>
        <w:rPr>
          <w:rFonts w:ascii="Times New Roman" w:eastAsia="Times New Roman" w:hAnsi="Times New Roman" w:cs="Times New Roman"/>
          <w:sz w:val="24"/>
          <w:szCs w:val="24"/>
        </w:rPr>
        <w:t xml:space="preserve"> é responsável por fazer alguma função específica. Por exemplo, o Django inclui um componente </w:t>
      </w:r>
      <w:r w:rsidRPr="009071FD">
        <w:rPr>
          <w:rFonts w:ascii="Times New Roman" w:eastAsia="Times New Roman" w:hAnsi="Times New Roman" w:cs="Times New Roman"/>
          <w:i/>
          <w:iCs/>
          <w:sz w:val="24"/>
          <w:szCs w:val="24"/>
        </w:rPr>
        <w:t>middleware</w:t>
      </w:r>
      <w:r>
        <w:rPr>
          <w:rFonts w:ascii="Times New Roman" w:eastAsia="Times New Roman" w:hAnsi="Times New Roman" w:cs="Times New Roman"/>
          <w:sz w:val="24"/>
          <w:szCs w:val="24"/>
        </w:rPr>
        <w:t xml:space="preserve"> chamada  </w:t>
      </w:r>
      <w:r w:rsidRPr="009071FD">
        <w:rPr>
          <w:rFonts w:ascii="Times New Roman" w:eastAsia="Times New Roman" w:hAnsi="Times New Roman" w:cs="Times New Roman"/>
          <w:i/>
          <w:iCs/>
          <w:sz w:val="24"/>
          <w:szCs w:val="24"/>
        </w:rPr>
        <w:t>XViewMiddleware</w:t>
      </w:r>
      <w:r>
        <w:rPr>
          <w:rFonts w:ascii="Times New Roman" w:eastAsia="Times New Roman" w:hAnsi="Times New Roman" w:cs="Times New Roman"/>
          <w:sz w:val="24"/>
          <w:szCs w:val="24"/>
        </w:rPr>
        <w:t>, que adiciona um cabeçalho HTTP "</w:t>
      </w:r>
      <w:r w:rsidRPr="009071FD">
        <w:rPr>
          <w:rFonts w:ascii="Times New Roman" w:eastAsia="Times New Roman" w:hAnsi="Times New Roman" w:cs="Times New Roman"/>
          <w:i/>
          <w:iCs/>
          <w:sz w:val="24"/>
          <w:szCs w:val="24"/>
        </w:rPr>
        <w:t>X-View</w:t>
      </w:r>
      <w:r>
        <w:rPr>
          <w:rFonts w:ascii="Times New Roman" w:eastAsia="Times New Roman" w:hAnsi="Times New Roman" w:cs="Times New Roman"/>
          <w:sz w:val="24"/>
          <w:szCs w:val="24"/>
        </w:rPr>
        <w:t xml:space="preserve">" a toda resposta para uma requisição </w:t>
      </w:r>
      <w:r w:rsidRPr="009071FD">
        <w:rPr>
          <w:rFonts w:ascii="Times New Roman" w:eastAsia="Times New Roman" w:hAnsi="Times New Roman" w:cs="Times New Roman"/>
          <w:i/>
          <w:iCs/>
          <w:sz w:val="24"/>
          <w:szCs w:val="24"/>
        </w:rPr>
        <w:t>HEAD</w:t>
      </w:r>
      <w:r>
        <w:rPr>
          <w:rFonts w:ascii="Times New Roman" w:eastAsia="Times New Roman" w:hAnsi="Times New Roman" w:cs="Times New Roman"/>
          <w:sz w:val="24"/>
          <w:szCs w:val="24"/>
        </w:rPr>
        <w:t xml:space="preserve"> (Tipo de Método HTTP). </w:t>
      </w:r>
      <w:r w:rsidR="00961BC6">
        <w:rPr>
          <w:rFonts w:ascii="Times New Roman" w:eastAsia="Times New Roman" w:hAnsi="Times New Roman" w:cs="Times New Roman"/>
          <w:sz w:val="24"/>
          <w:szCs w:val="24"/>
        </w:rPr>
        <w:t>(</w:t>
      </w:r>
      <w:r w:rsidR="00961BC6" w:rsidRPr="64D089F4">
        <w:rPr>
          <w:rFonts w:ascii="Times New Roman" w:eastAsia="Times New Roman" w:hAnsi="Times New Roman" w:cs="Times New Roman"/>
          <w:color w:val="000000" w:themeColor="text1"/>
          <w:sz w:val="24"/>
          <w:szCs w:val="24"/>
        </w:rPr>
        <w:t>DJANGO SOFTWARE FOUNDATION</w:t>
      </w:r>
      <w:r w:rsidR="00961BC6">
        <w:rPr>
          <w:rFonts w:ascii="Times New Roman" w:eastAsia="Times New Roman" w:hAnsi="Times New Roman" w:cs="Times New Roman"/>
          <w:color w:val="000000" w:themeColor="text1"/>
          <w:sz w:val="24"/>
          <w:szCs w:val="24"/>
        </w:rPr>
        <w:t xml:space="preserve">, </w:t>
      </w:r>
      <w:r w:rsidR="00961BC6" w:rsidRPr="64D089F4">
        <w:rPr>
          <w:rFonts w:ascii="Times New Roman" w:eastAsia="Times New Roman" w:hAnsi="Times New Roman" w:cs="Times New Roman"/>
          <w:sz w:val="24"/>
          <w:szCs w:val="24"/>
        </w:rPr>
        <w:t>2021)</w:t>
      </w:r>
    </w:p>
    <w:p w14:paraId="5B51028F" w14:textId="663FA1BF" w:rsidR="002B2EBB" w:rsidRDefault="002B2EBB" w:rsidP="002B2EBB">
      <w:pPr>
        <w:spacing w:line="360" w:lineRule="auto"/>
        <w:ind w:firstLine="708"/>
        <w:jc w:val="both"/>
        <w:rPr>
          <w:rFonts w:ascii="Times New Roman" w:eastAsia="Times New Roman" w:hAnsi="Times New Roman" w:cs="Times New Roman"/>
          <w:sz w:val="24"/>
          <w:szCs w:val="24"/>
        </w:rPr>
      </w:pPr>
    </w:p>
    <w:p w14:paraId="4DDC17E4" w14:textId="4FDF4293" w:rsidR="002B2EBB" w:rsidRDefault="002B2EBB" w:rsidP="002B2EBB">
      <w:pPr>
        <w:spacing w:line="360" w:lineRule="auto"/>
        <w:ind w:firstLine="708"/>
        <w:jc w:val="center"/>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Figura </w:t>
      </w:r>
      <w:r w:rsidR="006E2FBC" w:rsidRPr="64D089F4">
        <w:rPr>
          <w:rFonts w:ascii="Times New Roman" w:eastAsia="Times New Roman" w:hAnsi="Times New Roman" w:cs="Times New Roman"/>
          <w:sz w:val="24"/>
          <w:szCs w:val="24"/>
        </w:rPr>
        <w:t>14</w:t>
      </w:r>
      <w:r w:rsidRPr="64D089F4">
        <w:rPr>
          <w:rFonts w:ascii="Times New Roman" w:eastAsia="Times New Roman" w:hAnsi="Times New Roman" w:cs="Times New Roman"/>
          <w:sz w:val="24"/>
          <w:szCs w:val="24"/>
        </w:rPr>
        <w:t xml:space="preserve"> – Exemplos de </w:t>
      </w:r>
      <w:r w:rsidRPr="009071FD">
        <w:rPr>
          <w:rFonts w:ascii="Times New Roman" w:eastAsia="Times New Roman" w:hAnsi="Times New Roman" w:cs="Times New Roman"/>
          <w:i/>
          <w:iCs/>
          <w:sz w:val="24"/>
          <w:szCs w:val="24"/>
        </w:rPr>
        <w:t>Middlewares</w:t>
      </w:r>
      <w:r w:rsidRPr="64D089F4">
        <w:rPr>
          <w:rFonts w:ascii="Times New Roman" w:eastAsia="Times New Roman" w:hAnsi="Times New Roman" w:cs="Times New Roman"/>
          <w:sz w:val="24"/>
          <w:szCs w:val="24"/>
        </w:rPr>
        <w:t xml:space="preserve"> na Camada </w:t>
      </w:r>
      <w:r w:rsidRPr="009071FD">
        <w:rPr>
          <w:rFonts w:ascii="Times New Roman" w:eastAsia="Times New Roman" w:hAnsi="Times New Roman" w:cs="Times New Roman"/>
          <w:i/>
          <w:iCs/>
          <w:sz w:val="24"/>
          <w:szCs w:val="24"/>
        </w:rPr>
        <w:t>View</w:t>
      </w:r>
    </w:p>
    <w:p w14:paraId="0F8D6DE8" w14:textId="77777777" w:rsidR="002B2EBB" w:rsidRDefault="002B2EBB" w:rsidP="002B2EBB">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4D805C" wp14:editId="67423877">
            <wp:extent cx="2771534" cy="2301263"/>
            <wp:effectExtent l="0" t="0" r="0" b="0"/>
            <wp:docPr id="13" name="image2.png" descr="https://django-portuguese.readthedocs.io/en/1.0/_images/middleware.png"/>
            <wp:cNvGraphicFramePr/>
            <a:graphic xmlns:a="http://schemas.openxmlformats.org/drawingml/2006/main">
              <a:graphicData uri="http://schemas.openxmlformats.org/drawingml/2006/picture">
                <pic:pic xmlns:pic="http://schemas.openxmlformats.org/drawingml/2006/picture">
                  <pic:nvPicPr>
                    <pic:cNvPr id="0" name="image2.png" descr="https://django-portuguese.readthedocs.io/en/1.0/_images/middleware.png"/>
                    <pic:cNvPicPr preferRelativeResize="0"/>
                  </pic:nvPicPr>
                  <pic:blipFill>
                    <a:blip r:embed="rId43"/>
                    <a:srcRect/>
                    <a:stretch>
                      <a:fillRect/>
                    </a:stretch>
                  </pic:blipFill>
                  <pic:spPr>
                    <a:xfrm>
                      <a:off x="0" y="0"/>
                      <a:ext cx="2771534" cy="2301263"/>
                    </a:xfrm>
                    <a:prstGeom prst="rect">
                      <a:avLst/>
                    </a:prstGeom>
                    <a:ln/>
                  </pic:spPr>
                </pic:pic>
              </a:graphicData>
            </a:graphic>
          </wp:inline>
        </w:drawing>
      </w:r>
    </w:p>
    <w:p w14:paraId="2113F3D7" w14:textId="17D3D2DF" w:rsidR="00961BC6" w:rsidRDefault="00961BC6" w:rsidP="00961BC6">
      <w:pPr>
        <w:spacing w:line="360" w:lineRule="auto"/>
        <w:jc w:val="center"/>
        <w:rPr>
          <w:rFonts w:ascii="Times New Roman" w:eastAsia="Times New Roman" w:hAnsi="Times New Roman" w:cs="Times New Roman"/>
          <w:sz w:val="24"/>
          <w:szCs w:val="24"/>
        </w:rPr>
      </w:pPr>
      <w:r w:rsidRPr="00961BC6">
        <w:rPr>
          <w:rFonts w:ascii="Times New Roman" w:eastAsia="Times New Roman" w:hAnsi="Times New Roman" w:cs="Times New Roman"/>
          <w:sz w:val="24"/>
          <w:szCs w:val="24"/>
        </w:rPr>
        <w:t xml:space="preserve"> </w:t>
      </w:r>
      <w:r w:rsidRPr="64D089F4">
        <w:rPr>
          <w:rFonts w:ascii="Times New Roman" w:eastAsia="Times New Roman" w:hAnsi="Times New Roman" w:cs="Times New Roman"/>
          <w:sz w:val="24"/>
          <w:szCs w:val="24"/>
        </w:rPr>
        <w:t xml:space="preserve">Fonte: </w:t>
      </w:r>
      <w:r w:rsidRPr="64D089F4">
        <w:rPr>
          <w:rFonts w:ascii="Times New Roman" w:eastAsia="Times New Roman" w:hAnsi="Times New Roman" w:cs="Times New Roman"/>
          <w:color w:val="000000" w:themeColor="text1"/>
          <w:sz w:val="24"/>
          <w:szCs w:val="24"/>
        </w:rPr>
        <w:t xml:space="preserve">DJANGO SOFTWARE FOUNDATION </w:t>
      </w:r>
      <w:r w:rsidRPr="64D089F4">
        <w:rPr>
          <w:rFonts w:ascii="Times New Roman" w:eastAsia="Times New Roman" w:hAnsi="Times New Roman" w:cs="Times New Roman"/>
          <w:sz w:val="24"/>
          <w:szCs w:val="24"/>
        </w:rPr>
        <w:t>(2021)</w:t>
      </w:r>
    </w:p>
    <w:p w14:paraId="1A3ABC62" w14:textId="5A59C09C" w:rsidR="00380A67" w:rsidRDefault="00380A67" w:rsidP="00380A67">
      <w:pPr>
        <w:spacing w:after="0" w:line="360" w:lineRule="auto"/>
        <w:ind w:firstLine="567"/>
        <w:jc w:val="both"/>
        <w:rPr>
          <w:rFonts w:ascii="Times New Roman" w:eastAsia="Times New Roman" w:hAnsi="Times New Roman" w:cs="Times New Roman"/>
          <w:sz w:val="24"/>
          <w:szCs w:val="24"/>
        </w:rPr>
      </w:pPr>
    </w:p>
    <w:p w14:paraId="5482265F" w14:textId="57C52588" w:rsidR="00380A67" w:rsidRPr="00CA7299" w:rsidRDefault="00380A67" w:rsidP="00380A67">
      <w:pPr>
        <w:spacing w:after="0" w:line="360" w:lineRule="auto"/>
        <w:ind w:firstLine="567"/>
        <w:jc w:val="both"/>
        <w:rPr>
          <w:rFonts w:ascii="Times New Roman" w:eastAsia="Times New Roman" w:hAnsi="Times New Roman" w:cs="Times New Roman"/>
          <w:b/>
          <w:bCs/>
          <w:sz w:val="24"/>
          <w:szCs w:val="24"/>
        </w:rPr>
      </w:pPr>
      <w:r w:rsidRPr="00CA7299">
        <w:rPr>
          <w:rFonts w:ascii="Times New Roman" w:hAnsi="Times New Roman" w:cs="Times New Roman"/>
          <w:b/>
          <w:bCs/>
          <w:sz w:val="24"/>
          <w:szCs w:val="24"/>
        </w:rPr>
        <w:t xml:space="preserve">2.3.6.3.5 </w:t>
      </w:r>
      <w:r w:rsidRPr="00CA7299">
        <w:rPr>
          <w:rFonts w:ascii="Times New Roman" w:eastAsia="Times New Roman" w:hAnsi="Times New Roman" w:cs="Times New Roman"/>
          <w:b/>
          <w:bCs/>
          <w:sz w:val="24"/>
          <w:szCs w:val="24"/>
        </w:rPr>
        <w:t>Serialização de Dados</w:t>
      </w:r>
    </w:p>
    <w:p w14:paraId="3EC086FB" w14:textId="77777777" w:rsidR="00961BC6" w:rsidRDefault="00961BC6" w:rsidP="00961BC6">
      <w:pPr>
        <w:spacing w:line="360" w:lineRule="auto"/>
        <w:jc w:val="both"/>
        <w:rPr>
          <w:rFonts w:ascii="Times New Roman" w:eastAsia="Times New Roman" w:hAnsi="Times New Roman" w:cs="Times New Roman"/>
          <w:sz w:val="24"/>
          <w:szCs w:val="24"/>
        </w:rPr>
      </w:pPr>
    </w:p>
    <w:p w14:paraId="0761E920" w14:textId="310F9B2B" w:rsidR="00961BC6" w:rsidRDefault="002B2EBB" w:rsidP="00961BC6">
      <w:pPr>
        <w:spacing w:line="360" w:lineRule="auto"/>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O </w:t>
      </w:r>
      <w:r w:rsidRPr="009071FD">
        <w:rPr>
          <w:rFonts w:ascii="Times New Roman" w:eastAsia="Times New Roman" w:hAnsi="Times New Roman" w:cs="Times New Roman"/>
          <w:i/>
          <w:iCs/>
          <w:sz w:val="24"/>
          <w:szCs w:val="24"/>
        </w:rPr>
        <w:t>framework</w:t>
      </w:r>
      <w:r w:rsidRPr="64D089F4">
        <w:rPr>
          <w:rFonts w:ascii="Times New Roman" w:eastAsia="Times New Roman" w:hAnsi="Times New Roman" w:cs="Times New Roman"/>
          <w:sz w:val="24"/>
          <w:szCs w:val="24"/>
        </w:rPr>
        <w:t xml:space="preserve"> de serialização do Django provê um mecanismo para “traduzir” objetos do Django em outros formatos. Usualmente estes outros formatos serão baseados em texto e usados para enviar objetos do Django por um </w:t>
      </w:r>
      <w:r w:rsidRPr="009071FD">
        <w:rPr>
          <w:rFonts w:ascii="Times New Roman" w:eastAsia="Times New Roman" w:hAnsi="Times New Roman" w:cs="Times New Roman"/>
          <w:i/>
          <w:iCs/>
          <w:sz w:val="24"/>
          <w:szCs w:val="24"/>
        </w:rPr>
        <w:t>Thread</w:t>
      </w:r>
      <w:r w:rsidRPr="64D089F4">
        <w:rPr>
          <w:rFonts w:ascii="Times New Roman" w:eastAsia="Times New Roman" w:hAnsi="Times New Roman" w:cs="Times New Roman"/>
          <w:sz w:val="24"/>
          <w:szCs w:val="24"/>
        </w:rPr>
        <w:t xml:space="preserve">, mas é possível para um serializador manipular qualquer formato (baseado em texto ou não). </w:t>
      </w:r>
      <w:r w:rsidR="00961BC6" w:rsidRPr="00961BC6">
        <w:rPr>
          <w:rFonts w:ascii="Times New Roman" w:eastAsia="Times New Roman" w:hAnsi="Times New Roman" w:cs="Times New Roman"/>
          <w:sz w:val="24"/>
          <w:szCs w:val="24"/>
        </w:rPr>
        <w:t xml:space="preserve"> </w:t>
      </w:r>
      <w:r w:rsidR="00961BC6">
        <w:rPr>
          <w:rFonts w:ascii="Times New Roman" w:eastAsia="Times New Roman" w:hAnsi="Times New Roman" w:cs="Times New Roman"/>
          <w:sz w:val="24"/>
          <w:szCs w:val="24"/>
        </w:rPr>
        <w:t>(</w:t>
      </w:r>
      <w:r w:rsidR="00961BC6" w:rsidRPr="64D089F4">
        <w:rPr>
          <w:rFonts w:ascii="Times New Roman" w:eastAsia="Times New Roman" w:hAnsi="Times New Roman" w:cs="Times New Roman"/>
          <w:color w:val="000000" w:themeColor="text1"/>
          <w:sz w:val="24"/>
          <w:szCs w:val="24"/>
        </w:rPr>
        <w:t>DJANGO SOFTWARE FOUNDATION</w:t>
      </w:r>
      <w:r w:rsidR="00961BC6">
        <w:rPr>
          <w:rFonts w:ascii="Times New Roman" w:eastAsia="Times New Roman" w:hAnsi="Times New Roman" w:cs="Times New Roman"/>
          <w:color w:val="000000" w:themeColor="text1"/>
          <w:sz w:val="24"/>
          <w:szCs w:val="24"/>
        </w:rPr>
        <w:t xml:space="preserve">, </w:t>
      </w:r>
      <w:r w:rsidR="00961BC6" w:rsidRPr="64D089F4">
        <w:rPr>
          <w:rFonts w:ascii="Times New Roman" w:eastAsia="Times New Roman" w:hAnsi="Times New Roman" w:cs="Times New Roman"/>
          <w:sz w:val="24"/>
          <w:szCs w:val="24"/>
        </w:rPr>
        <w:t>2021)</w:t>
      </w:r>
    </w:p>
    <w:p w14:paraId="276A6BA2" w14:textId="52391B55" w:rsidR="002B2EBB" w:rsidRDefault="002B2EBB" w:rsidP="002B2EBB">
      <w:pPr>
        <w:spacing w:line="360" w:lineRule="auto"/>
        <w:ind w:firstLine="708"/>
        <w:jc w:val="both"/>
        <w:rPr>
          <w:rFonts w:ascii="Times New Roman" w:eastAsia="Times New Roman" w:hAnsi="Times New Roman" w:cs="Times New Roman"/>
          <w:sz w:val="24"/>
          <w:szCs w:val="24"/>
        </w:rPr>
      </w:pPr>
    </w:p>
    <w:p w14:paraId="3B46CC77" w14:textId="77777777" w:rsidR="00CA7299" w:rsidRDefault="00CA7299" w:rsidP="00380A67">
      <w:pPr>
        <w:spacing w:after="0" w:line="360" w:lineRule="auto"/>
        <w:ind w:firstLine="567"/>
        <w:jc w:val="both"/>
        <w:rPr>
          <w:rFonts w:ascii="Times New Roman" w:hAnsi="Times New Roman" w:cs="Times New Roman"/>
          <w:b/>
          <w:bCs/>
          <w:sz w:val="24"/>
          <w:szCs w:val="24"/>
        </w:rPr>
      </w:pPr>
    </w:p>
    <w:p w14:paraId="100F81A6" w14:textId="261ED44A" w:rsidR="00380A67" w:rsidRDefault="00380A67" w:rsidP="00380A67">
      <w:pPr>
        <w:spacing w:after="0" w:line="360" w:lineRule="auto"/>
        <w:ind w:firstLine="567"/>
        <w:jc w:val="both"/>
        <w:rPr>
          <w:rFonts w:ascii="Times New Roman" w:eastAsia="Times New Roman" w:hAnsi="Times New Roman" w:cs="Times New Roman"/>
          <w:b/>
          <w:bCs/>
          <w:sz w:val="24"/>
          <w:szCs w:val="24"/>
        </w:rPr>
      </w:pPr>
      <w:r w:rsidRPr="00CA7299">
        <w:rPr>
          <w:rFonts w:ascii="Times New Roman" w:hAnsi="Times New Roman" w:cs="Times New Roman"/>
          <w:b/>
          <w:bCs/>
          <w:sz w:val="24"/>
          <w:szCs w:val="24"/>
        </w:rPr>
        <w:t xml:space="preserve">2.3.6.3.6 </w:t>
      </w:r>
      <w:r w:rsidRPr="00CA7299">
        <w:rPr>
          <w:rFonts w:ascii="Times New Roman" w:eastAsia="Times New Roman" w:hAnsi="Times New Roman" w:cs="Times New Roman"/>
          <w:b/>
          <w:bCs/>
          <w:sz w:val="24"/>
          <w:szCs w:val="24"/>
        </w:rPr>
        <w:t>Segurança</w:t>
      </w:r>
    </w:p>
    <w:p w14:paraId="07C2D34F" w14:textId="77777777" w:rsidR="00CA7299" w:rsidRPr="00CA7299" w:rsidRDefault="00CA7299" w:rsidP="00380A67">
      <w:pPr>
        <w:spacing w:after="0" w:line="360" w:lineRule="auto"/>
        <w:ind w:firstLine="567"/>
        <w:jc w:val="both"/>
        <w:rPr>
          <w:rFonts w:ascii="Times New Roman" w:eastAsia="Times New Roman" w:hAnsi="Times New Roman" w:cs="Times New Roman"/>
          <w:b/>
          <w:bCs/>
          <w:sz w:val="24"/>
          <w:szCs w:val="24"/>
        </w:rPr>
      </w:pPr>
    </w:p>
    <w:p w14:paraId="150BAE50" w14:textId="77777777" w:rsidR="002B2EBB" w:rsidRDefault="002B2EBB" w:rsidP="002B2EBB">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dito anteriormente, o Django já possui funcionalidades que garantem proteção contra os ataques mais comuns na web. A seguir uma breve descrição sobre cada um deles:</w:t>
      </w:r>
    </w:p>
    <w:p w14:paraId="7C2ADD65" w14:textId="77777777" w:rsidR="002B2EBB" w:rsidRDefault="002B2EBB" w:rsidP="002B2EBB">
      <w:pPr>
        <w:spacing w:line="360" w:lineRule="auto"/>
        <w:ind w:firstLine="708"/>
        <w:jc w:val="both"/>
        <w:rPr>
          <w:rFonts w:ascii="Times New Roman" w:eastAsia="Times New Roman" w:hAnsi="Times New Roman" w:cs="Times New Roman"/>
          <w:sz w:val="24"/>
          <w:szCs w:val="24"/>
        </w:rPr>
      </w:pPr>
      <w:r w:rsidRPr="009071FD">
        <w:rPr>
          <w:rFonts w:ascii="Times New Roman" w:eastAsia="Times New Roman" w:hAnsi="Times New Roman" w:cs="Times New Roman"/>
          <w:i/>
          <w:iCs/>
          <w:sz w:val="24"/>
          <w:szCs w:val="24"/>
        </w:rPr>
        <w:t>Cross Site Scriptin</w:t>
      </w:r>
      <w:r w:rsidRPr="64D089F4">
        <w:rPr>
          <w:rFonts w:ascii="Times New Roman" w:eastAsia="Times New Roman" w:hAnsi="Times New Roman" w:cs="Times New Roman"/>
          <w:sz w:val="24"/>
          <w:szCs w:val="24"/>
        </w:rPr>
        <w:t xml:space="preserve">g (XSS): Ataques XSS permitem a um usuário injetar scripts dentro do browser de outros usuários. Isso geralmente é feito armazenando scripts maliciosos no banco de dados onde ele será obtido e exibido para outros usuários, ou fazendo usuários clicarem em um link que faz com que o </w:t>
      </w:r>
      <w:r w:rsidRPr="009071FD">
        <w:rPr>
          <w:rFonts w:ascii="Times New Roman" w:eastAsia="Times New Roman" w:hAnsi="Times New Roman" w:cs="Times New Roman"/>
          <w:i/>
          <w:iCs/>
          <w:sz w:val="24"/>
          <w:szCs w:val="24"/>
        </w:rPr>
        <w:t>JavaScript</w:t>
      </w:r>
      <w:r w:rsidRPr="64D089F4">
        <w:rPr>
          <w:rFonts w:ascii="Times New Roman" w:eastAsia="Times New Roman" w:hAnsi="Times New Roman" w:cs="Times New Roman"/>
          <w:sz w:val="24"/>
          <w:szCs w:val="24"/>
        </w:rPr>
        <w:t xml:space="preserve"> do invasor seja executado pelo </w:t>
      </w:r>
      <w:r w:rsidRPr="009071FD">
        <w:rPr>
          <w:rFonts w:ascii="Times New Roman" w:eastAsia="Times New Roman" w:hAnsi="Times New Roman" w:cs="Times New Roman"/>
          <w:i/>
          <w:iCs/>
          <w:sz w:val="24"/>
          <w:szCs w:val="24"/>
        </w:rPr>
        <w:t>browser</w:t>
      </w:r>
      <w:r w:rsidRPr="64D089F4">
        <w:rPr>
          <w:rFonts w:ascii="Times New Roman" w:eastAsia="Times New Roman" w:hAnsi="Times New Roman" w:cs="Times New Roman"/>
          <w:sz w:val="24"/>
          <w:szCs w:val="24"/>
        </w:rPr>
        <w:t xml:space="preserve"> do usuário. Entretanto, ataques XSS podem se originar de qualquer fonte de dados não confiável, tais como cookies ou serviços web, sempre que os dados não são suficientemente limpos antes da inclusão em uma página. Usar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Django protege contra a maioria dos ataques XSS.</w:t>
      </w:r>
    </w:p>
    <w:p w14:paraId="137C5D96" w14:textId="77777777" w:rsidR="002B2EBB" w:rsidRDefault="002B2EBB" w:rsidP="002B2EBB">
      <w:pPr>
        <w:spacing w:line="360" w:lineRule="auto"/>
        <w:ind w:firstLine="708"/>
        <w:jc w:val="both"/>
        <w:rPr>
          <w:rFonts w:ascii="Times New Roman" w:eastAsia="Times New Roman" w:hAnsi="Times New Roman" w:cs="Times New Roman"/>
          <w:sz w:val="24"/>
          <w:szCs w:val="24"/>
        </w:rPr>
      </w:pPr>
      <w:r w:rsidRPr="009071FD">
        <w:rPr>
          <w:rFonts w:ascii="Times New Roman" w:eastAsia="Times New Roman" w:hAnsi="Times New Roman" w:cs="Times New Roman"/>
          <w:i/>
          <w:iCs/>
          <w:sz w:val="24"/>
          <w:szCs w:val="24"/>
        </w:rPr>
        <w:t>Cross site request forgery</w:t>
      </w:r>
      <w:r w:rsidRPr="64D089F4">
        <w:rPr>
          <w:rFonts w:ascii="Times New Roman" w:eastAsia="Times New Roman" w:hAnsi="Times New Roman" w:cs="Times New Roman"/>
          <w:sz w:val="24"/>
          <w:szCs w:val="24"/>
        </w:rPr>
        <w:t xml:space="preserve"> (CSRF): Ataques de solicitações forjadas entre sites, na sigla em inglês, CSRF, permitem que um usuário malicioso execute ações usando as credenciais de outro usuário sem o seu conhecimento. O Django já possui proteção embutida contra a maioria dos tipos de ataques CSRF, contanto que você a tenha habilitado.</w:t>
      </w:r>
    </w:p>
    <w:p w14:paraId="251EFA91" w14:textId="500077E4" w:rsidR="002B2EBB" w:rsidRDefault="002B2EBB" w:rsidP="002B2EBB">
      <w:pPr>
        <w:spacing w:line="360" w:lineRule="auto"/>
        <w:ind w:firstLine="708"/>
        <w:jc w:val="both"/>
        <w:rPr>
          <w:rFonts w:ascii="Times New Roman" w:eastAsia="Times New Roman" w:hAnsi="Times New Roman" w:cs="Times New Roman"/>
          <w:sz w:val="24"/>
          <w:szCs w:val="24"/>
        </w:rPr>
      </w:pPr>
      <w:r w:rsidRPr="009071FD">
        <w:rPr>
          <w:rFonts w:ascii="Times New Roman" w:eastAsia="Times New Roman" w:hAnsi="Times New Roman" w:cs="Times New Roman"/>
          <w:i/>
          <w:iCs/>
          <w:sz w:val="24"/>
          <w:szCs w:val="24"/>
        </w:rPr>
        <w:t>SQL injection</w:t>
      </w:r>
      <w:r w:rsidRPr="64D089F4">
        <w:rPr>
          <w:rFonts w:ascii="Times New Roman" w:eastAsia="Times New Roman" w:hAnsi="Times New Roman" w:cs="Times New Roman"/>
          <w:sz w:val="24"/>
          <w:szCs w:val="24"/>
        </w:rPr>
        <w:t xml:space="preserve">: </w:t>
      </w:r>
      <w:r w:rsidR="4F5B3982" w:rsidRPr="64D089F4">
        <w:rPr>
          <w:rFonts w:ascii="Times New Roman" w:eastAsia="Times New Roman" w:hAnsi="Times New Roman" w:cs="Times New Roman"/>
          <w:sz w:val="24"/>
          <w:szCs w:val="24"/>
        </w:rPr>
        <w:t>É</w:t>
      </w:r>
      <w:r w:rsidRPr="64D089F4">
        <w:rPr>
          <w:rFonts w:ascii="Times New Roman" w:eastAsia="Times New Roman" w:hAnsi="Times New Roman" w:cs="Times New Roman"/>
          <w:sz w:val="24"/>
          <w:szCs w:val="24"/>
        </w:rPr>
        <w:t xml:space="preserve"> um tipo de ataque onde o usuário malicioso consegue executar código SQL arbitrário em um banco de dados. Isso pode resultar em registros sendo deletados ou vazamento de dados. Os </w:t>
      </w:r>
      <w:r w:rsidRPr="009071FD">
        <w:rPr>
          <w:rFonts w:ascii="Times New Roman" w:eastAsia="Times New Roman" w:hAnsi="Times New Roman" w:cs="Times New Roman"/>
          <w:i/>
          <w:iCs/>
          <w:sz w:val="24"/>
          <w:szCs w:val="24"/>
        </w:rPr>
        <w:t xml:space="preserve">querysets </w:t>
      </w:r>
      <w:r w:rsidRPr="64D089F4">
        <w:rPr>
          <w:rFonts w:ascii="Times New Roman" w:eastAsia="Times New Roman" w:hAnsi="Times New Roman" w:cs="Times New Roman"/>
          <w:sz w:val="24"/>
          <w:szCs w:val="24"/>
        </w:rPr>
        <w:t xml:space="preserve">do Django são protegidos contra injeção de SQL, uma vez que suas consultas são construídas usando parametrização de consulta. O código SQL de uma consulta é definido separadamente dos parâmetros da consulta. Como os parâmetros podem ser fornecidos pelo usuário e, portanto, não seguros, eles são filtrados pelo </w:t>
      </w:r>
      <w:r w:rsidRPr="009071FD">
        <w:rPr>
          <w:rFonts w:ascii="Times New Roman" w:eastAsia="Times New Roman" w:hAnsi="Times New Roman" w:cs="Times New Roman"/>
          <w:i/>
          <w:iCs/>
          <w:sz w:val="24"/>
          <w:szCs w:val="24"/>
        </w:rPr>
        <w:t>driver</w:t>
      </w:r>
      <w:r w:rsidRPr="64D089F4">
        <w:rPr>
          <w:rFonts w:ascii="Times New Roman" w:eastAsia="Times New Roman" w:hAnsi="Times New Roman" w:cs="Times New Roman"/>
          <w:sz w:val="24"/>
          <w:szCs w:val="24"/>
        </w:rPr>
        <w:t xml:space="preserve"> de banco de dados subjacente.</w:t>
      </w:r>
    </w:p>
    <w:p w14:paraId="307F538F" w14:textId="47D4759C" w:rsidR="002B2EBB" w:rsidRDefault="002B2EBB" w:rsidP="002B2EBB">
      <w:pPr>
        <w:spacing w:line="360" w:lineRule="auto"/>
        <w:ind w:firstLine="708"/>
        <w:jc w:val="both"/>
        <w:rPr>
          <w:rFonts w:ascii="Times New Roman" w:eastAsia="Times New Roman" w:hAnsi="Times New Roman" w:cs="Times New Roman"/>
          <w:sz w:val="24"/>
          <w:szCs w:val="24"/>
        </w:rPr>
      </w:pPr>
      <w:r w:rsidRPr="009071FD">
        <w:rPr>
          <w:rFonts w:ascii="Times New Roman" w:eastAsia="Times New Roman" w:hAnsi="Times New Roman" w:cs="Times New Roman"/>
          <w:i/>
          <w:iCs/>
          <w:sz w:val="24"/>
          <w:szCs w:val="24"/>
        </w:rPr>
        <w:lastRenderedPageBreak/>
        <w:t xml:space="preserve">Clickjacking: </w:t>
      </w:r>
      <w:r w:rsidRPr="64D089F4">
        <w:rPr>
          <w:rFonts w:ascii="Times New Roman" w:eastAsia="Times New Roman" w:hAnsi="Times New Roman" w:cs="Times New Roman"/>
          <w:sz w:val="24"/>
          <w:szCs w:val="24"/>
        </w:rPr>
        <w:t xml:space="preserve">Roubo de </w:t>
      </w:r>
      <w:r w:rsidRPr="009071FD">
        <w:rPr>
          <w:rFonts w:ascii="Times New Roman" w:eastAsia="Times New Roman" w:hAnsi="Times New Roman" w:cs="Times New Roman"/>
          <w:i/>
          <w:iCs/>
          <w:sz w:val="24"/>
          <w:szCs w:val="24"/>
        </w:rPr>
        <w:t>click</w:t>
      </w:r>
      <w:r w:rsidRPr="64D089F4">
        <w:rPr>
          <w:rFonts w:ascii="Times New Roman" w:eastAsia="Times New Roman" w:hAnsi="Times New Roman" w:cs="Times New Roman"/>
          <w:sz w:val="24"/>
          <w:szCs w:val="24"/>
        </w:rPr>
        <w:t xml:space="preserve">, é um tipo de ataque onde um site malicioso embrulha outro site dentro de um frame. Esse ataque pode resultar em um usuário desavisado sendo levado a fazer ações não intencionadas no site alvo. O Django possui proteção contra </w:t>
      </w:r>
      <w:r w:rsidRPr="009071FD">
        <w:rPr>
          <w:rFonts w:ascii="Times New Roman" w:eastAsia="Times New Roman" w:hAnsi="Times New Roman" w:cs="Times New Roman"/>
          <w:i/>
          <w:iCs/>
          <w:sz w:val="24"/>
          <w:szCs w:val="24"/>
        </w:rPr>
        <w:t xml:space="preserve">clickjacking </w:t>
      </w:r>
      <w:r w:rsidRPr="64D089F4">
        <w:rPr>
          <w:rFonts w:ascii="Times New Roman" w:eastAsia="Times New Roman" w:hAnsi="Times New Roman" w:cs="Times New Roman"/>
          <w:sz w:val="24"/>
          <w:szCs w:val="24"/>
        </w:rPr>
        <w:t xml:space="preserve">no form do </w:t>
      </w:r>
      <w:r w:rsidRPr="009071FD">
        <w:rPr>
          <w:rFonts w:ascii="Times New Roman" w:eastAsia="Times New Roman" w:hAnsi="Times New Roman" w:cs="Times New Roman"/>
          <w:i/>
          <w:iCs/>
          <w:sz w:val="24"/>
          <w:szCs w:val="24"/>
        </w:rPr>
        <w:t>middleware X-Frame-Options</w:t>
      </w:r>
      <w:r w:rsidRPr="64D089F4">
        <w:rPr>
          <w:rFonts w:ascii="Times New Roman" w:eastAsia="Times New Roman" w:hAnsi="Times New Roman" w:cs="Times New Roman"/>
          <w:sz w:val="24"/>
          <w:szCs w:val="24"/>
        </w:rPr>
        <w:t xml:space="preserve"> que em um</w:t>
      </w:r>
      <w:r w:rsidRPr="009071FD">
        <w:rPr>
          <w:rFonts w:ascii="Times New Roman" w:eastAsia="Times New Roman" w:hAnsi="Times New Roman" w:cs="Times New Roman"/>
          <w:i/>
          <w:iCs/>
          <w:sz w:val="24"/>
          <w:szCs w:val="24"/>
        </w:rPr>
        <w:t xml:space="preserve"> browser</w:t>
      </w:r>
      <w:r w:rsidRPr="64D089F4">
        <w:rPr>
          <w:rFonts w:ascii="Times New Roman" w:eastAsia="Times New Roman" w:hAnsi="Times New Roman" w:cs="Times New Roman"/>
          <w:sz w:val="24"/>
          <w:szCs w:val="24"/>
        </w:rPr>
        <w:t xml:space="preserve"> com suporte pode prevenir um site de ser renderizado dentro de um </w:t>
      </w:r>
      <w:r w:rsidRPr="009071FD">
        <w:rPr>
          <w:rFonts w:ascii="Times New Roman" w:eastAsia="Times New Roman" w:hAnsi="Times New Roman" w:cs="Times New Roman"/>
          <w:i/>
          <w:iCs/>
          <w:sz w:val="24"/>
          <w:szCs w:val="24"/>
        </w:rPr>
        <w:t>frame</w:t>
      </w:r>
      <w:r w:rsidRPr="64D089F4">
        <w:rPr>
          <w:rFonts w:ascii="Times New Roman" w:eastAsia="Times New Roman" w:hAnsi="Times New Roman" w:cs="Times New Roman"/>
          <w:sz w:val="24"/>
          <w:szCs w:val="24"/>
        </w:rPr>
        <w:t xml:space="preserve">.  </w:t>
      </w:r>
      <w:r w:rsidR="00961BC6">
        <w:rPr>
          <w:rFonts w:ascii="Times New Roman" w:eastAsia="Times New Roman" w:hAnsi="Times New Roman" w:cs="Times New Roman"/>
          <w:sz w:val="24"/>
          <w:szCs w:val="24"/>
        </w:rPr>
        <w:t>(</w:t>
      </w:r>
      <w:r w:rsidR="00961BC6" w:rsidRPr="64D089F4">
        <w:rPr>
          <w:rFonts w:ascii="Times New Roman" w:eastAsia="Times New Roman" w:hAnsi="Times New Roman" w:cs="Times New Roman"/>
          <w:color w:val="000000" w:themeColor="text1"/>
          <w:sz w:val="24"/>
          <w:szCs w:val="24"/>
        </w:rPr>
        <w:t>DJANGO SOFTWARE FOUNDATION</w:t>
      </w:r>
      <w:r w:rsidR="00961BC6">
        <w:rPr>
          <w:rFonts w:ascii="Times New Roman" w:eastAsia="Times New Roman" w:hAnsi="Times New Roman" w:cs="Times New Roman"/>
          <w:color w:val="000000" w:themeColor="text1"/>
          <w:sz w:val="24"/>
          <w:szCs w:val="24"/>
        </w:rPr>
        <w:t xml:space="preserve">, </w:t>
      </w:r>
      <w:r w:rsidR="00961BC6" w:rsidRPr="64D089F4">
        <w:rPr>
          <w:rFonts w:ascii="Times New Roman" w:eastAsia="Times New Roman" w:hAnsi="Times New Roman" w:cs="Times New Roman"/>
          <w:sz w:val="24"/>
          <w:szCs w:val="24"/>
        </w:rPr>
        <w:t>2021)</w:t>
      </w:r>
      <w:r w:rsidR="00961BC6" w:rsidRPr="64D089F4" w:rsidDel="00961BC6">
        <w:rPr>
          <w:rFonts w:ascii="Times New Roman" w:eastAsia="Times New Roman" w:hAnsi="Times New Roman" w:cs="Times New Roman"/>
          <w:sz w:val="24"/>
          <w:szCs w:val="24"/>
        </w:rPr>
        <w:t xml:space="preserve"> </w:t>
      </w:r>
    </w:p>
    <w:p w14:paraId="1BD1B851" w14:textId="77777777" w:rsidR="00961BC6" w:rsidRDefault="00961BC6" w:rsidP="00380A67">
      <w:pPr>
        <w:spacing w:after="0" w:line="360" w:lineRule="auto"/>
        <w:ind w:firstLine="567"/>
        <w:jc w:val="both"/>
        <w:rPr>
          <w:rFonts w:ascii="Times New Roman" w:hAnsi="Times New Roman" w:cs="Times New Roman"/>
          <w:b/>
          <w:bCs/>
          <w:sz w:val="24"/>
          <w:szCs w:val="24"/>
        </w:rPr>
      </w:pPr>
    </w:p>
    <w:p w14:paraId="1D481014" w14:textId="31476A9C" w:rsidR="00380A67" w:rsidRDefault="00380A67" w:rsidP="00380A67">
      <w:pPr>
        <w:spacing w:after="0" w:line="360" w:lineRule="auto"/>
        <w:ind w:firstLine="567"/>
        <w:jc w:val="both"/>
        <w:rPr>
          <w:rFonts w:ascii="Times New Roman" w:eastAsia="Times New Roman" w:hAnsi="Times New Roman" w:cs="Times New Roman"/>
          <w:b/>
          <w:bCs/>
          <w:sz w:val="24"/>
          <w:szCs w:val="24"/>
        </w:rPr>
      </w:pPr>
      <w:r w:rsidRPr="00CA7299">
        <w:rPr>
          <w:rFonts w:ascii="Times New Roman" w:hAnsi="Times New Roman" w:cs="Times New Roman"/>
          <w:b/>
          <w:bCs/>
          <w:sz w:val="24"/>
          <w:szCs w:val="24"/>
        </w:rPr>
        <w:t xml:space="preserve">2.3.6.3.7 </w:t>
      </w:r>
      <w:r w:rsidRPr="00CA7299">
        <w:rPr>
          <w:rFonts w:ascii="Times New Roman" w:eastAsia="Times New Roman" w:hAnsi="Times New Roman" w:cs="Times New Roman"/>
          <w:b/>
          <w:bCs/>
          <w:sz w:val="24"/>
          <w:szCs w:val="24"/>
        </w:rPr>
        <w:t>Internacionalização</w:t>
      </w:r>
    </w:p>
    <w:p w14:paraId="5B1C7A72" w14:textId="77777777" w:rsidR="00961BC6" w:rsidRPr="00CA7299" w:rsidRDefault="00961BC6" w:rsidP="00380A67">
      <w:pPr>
        <w:spacing w:after="0" w:line="360" w:lineRule="auto"/>
        <w:ind w:firstLine="567"/>
        <w:jc w:val="both"/>
        <w:rPr>
          <w:rFonts w:ascii="Times New Roman" w:eastAsia="Times New Roman" w:hAnsi="Times New Roman" w:cs="Times New Roman"/>
          <w:b/>
          <w:bCs/>
          <w:sz w:val="24"/>
          <w:szCs w:val="24"/>
        </w:rPr>
      </w:pPr>
    </w:p>
    <w:p w14:paraId="3AA1640F" w14:textId="63DF7E01" w:rsidR="002B2EBB" w:rsidRDefault="002B2EBB" w:rsidP="002B2EBB">
      <w:pPr>
        <w:spacing w:line="360" w:lineRule="auto"/>
        <w:ind w:firstLine="708"/>
        <w:jc w:val="both"/>
        <w:rPr>
          <w:rFonts w:ascii="Times New Roman" w:eastAsia="Times New Roman" w:hAnsi="Times New Roman" w:cs="Times New Roman"/>
          <w:sz w:val="24"/>
          <w:szCs w:val="24"/>
        </w:rPr>
      </w:pPr>
      <w:r w:rsidRPr="64D089F4">
        <w:rPr>
          <w:rFonts w:ascii="Times New Roman" w:eastAsia="Times New Roman" w:hAnsi="Times New Roman" w:cs="Times New Roman"/>
          <w:sz w:val="24"/>
          <w:szCs w:val="24"/>
        </w:rPr>
        <w:t xml:space="preserve">O Django tem um suporte completo para internacionalização dos textos dos códigos e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O objetivo da internacionalização é permitir que uma única aplicação </w:t>
      </w:r>
      <w:r w:rsidRPr="009071FD">
        <w:rPr>
          <w:rFonts w:ascii="Times New Roman" w:eastAsia="Times New Roman" w:hAnsi="Times New Roman" w:cs="Times New Roman"/>
          <w:i/>
          <w:iCs/>
          <w:sz w:val="24"/>
          <w:szCs w:val="24"/>
        </w:rPr>
        <w:t>web</w:t>
      </w:r>
      <w:r w:rsidRPr="64D089F4">
        <w:rPr>
          <w:rFonts w:ascii="Times New Roman" w:eastAsia="Times New Roman" w:hAnsi="Times New Roman" w:cs="Times New Roman"/>
          <w:sz w:val="24"/>
          <w:szCs w:val="24"/>
        </w:rPr>
        <w:t xml:space="preserve"> ofereça seus conteúdos e funcionalidades em múltiplas linguagens. O Django permite que o desenvolvedor ou autor de </w:t>
      </w:r>
      <w:r w:rsidRPr="009071FD">
        <w:rPr>
          <w:rFonts w:ascii="Times New Roman" w:eastAsia="Times New Roman" w:hAnsi="Times New Roman" w:cs="Times New Roman"/>
          <w:i/>
          <w:iCs/>
          <w:sz w:val="24"/>
          <w:szCs w:val="24"/>
        </w:rPr>
        <w:t>templates</w:t>
      </w:r>
      <w:r w:rsidRPr="64D089F4">
        <w:rPr>
          <w:rFonts w:ascii="Times New Roman" w:eastAsia="Times New Roman" w:hAnsi="Times New Roman" w:cs="Times New Roman"/>
          <w:sz w:val="24"/>
          <w:szCs w:val="24"/>
        </w:rPr>
        <w:t xml:space="preserve"> especifique quais partes de sua aplicação podem ser traduzidas, e usa</w:t>
      </w:r>
      <w:r w:rsidRPr="009071FD">
        <w:rPr>
          <w:rFonts w:ascii="Times New Roman" w:eastAsia="Times New Roman" w:hAnsi="Times New Roman" w:cs="Times New Roman"/>
          <w:i/>
          <w:iCs/>
          <w:sz w:val="24"/>
          <w:szCs w:val="24"/>
        </w:rPr>
        <w:t xml:space="preserve"> hooks</w:t>
      </w:r>
      <w:r w:rsidRPr="64D089F4">
        <w:rPr>
          <w:rFonts w:ascii="Times New Roman" w:eastAsia="Times New Roman" w:hAnsi="Times New Roman" w:cs="Times New Roman"/>
          <w:sz w:val="24"/>
          <w:szCs w:val="24"/>
        </w:rPr>
        <w:t xml:space="preserve"> para traduzir a aplicação web para um usuário em particular de acordo com sua preferência. </w:t>
      </w:r>
      <w:r w:rsidR="00961BC6">
        <w:rPr>
          <w:rFonts w:ascii="Times New Roman" w:eastAsia="Times New Roman" w:hAnsi="Times New Roman" w:cs="Times New Roman"/>
          <w:sz w:val="24"/>
          <w:szCs w:val="24"/>
        </w:rPr>
        <w:t xml:space="preserve"> (</w:t>
      </w:r>
      <w:r w:rsidR="00961BC6" w:rsidRPr="64D089F4">
        <w:rPr>
          <w:rFonts w:ascii="Times New Roman" w:eastAsia="Times New Roman" w:hAnsi="Times New Roman" w:cs="Times New Roman"/>
          <w:color w:val="000000" w:themeColor="text1"/>
          <w:sz w:val="24"/>
          <w:szCs w:val="24"/>
        </w:rPr>
        <w:t>DJANGO SOFTWARE FOUNDATION</w:t>
      </w:r>
      <w:r w:rsidR="00961BC6">
        <w:rPr>
          <w:rFonts w:ascii="Times New Roman" w:eastAsia="Times New Roman" w:hAnsi="Times New Roman" w:cs="Times New Roman"/>
          <w:color w:val="000000" w:themeColor="text1"/>
          <w:sz w:val="24"/>
          <w:szCs w:val="24"/>
        </w:rPr>
        <w:t xml:space="preserve">, </w:t>
      </w:r>
      <w:r w:rsidR="00961BC6" w:rsidRPr="64D089F4">
        <w:rPr>
          <w:rFonts w:ascii="Times New Roman" w:eastAsia="Times New Roman" w:hAnsi="Times New Roman" w:cs="Times New Roman"/>
          <w:sz w:val="24"/>
          <w:szCs w:val="24"/>
        </w:rPr>
        <w:t>2021)</w:t>
      </w:r>
    </w:p>
    <w:p w14:paraId="3A657275" w14:textId="77777777" w:rsidR="00961BC6" w:rsidRDefault="00961BC6" w:rsidP="002B2EBB">
      <w:pPr>
        <w:spacing w:line="360" w:lineRule="auto"/>
        <w:ind w:firstLine="708"/>
        <w:jc w:val="both"/>
        <w:rPr>
          <w:rFonts w:ascii="Times New Roman" w:eastAsia="Times New Roman" w:hAnsi="Times New Roman" w:cs="Times New Roman"/>
          <w:sz w:val="24"/>
          <w:szCs w:val="24"/>
        </w:rPr>
      </w:pPr>
    </w:p>
    <w:p w14:paraId="7724F204" w14:textId="170FC35E" w:rsidR="00EE5D97" w:rsidRDefault="27E60C7C" w:rsidP="00284B99">
      <w:pPr>
        <w:pStyle w:val="Ttulo2"/>
        <w:spacing w:before="0" w:line="360" w:lineRule="auto"/>
        <w:ind w:firstLine="567"/>
        <w:rPr>
          <w:rFonts w:ascii="Times New Roman" w:hAnsi="Times New Roman" w:cs="Times New Roman"/>
          <w:b/>
          <w:bCs/>
          <w:color w:val="auto"/>
          <w:sz w:val="24"/>
          <w:szCs w:val="24"/>
        </w:rPr>
      </w:pPr>
      <w:bookmarkStart w:id="21" w:name="_Toc59167601"/>
      <w:bookmarkStart w:id="22" w:name="_Toc84954302"/>
      <w:r w:rsidRPr="2A5C8022">
        <w:rPr>
          <w:rFonts w:ascii="Times New Roman" w:hAnsi="Times New Roman" w:cs="Times New Roman"/>
          <w:b/>
          <w:bCs/>
          <w:color w:val="auto"/>
          <w:sz w:val="24"/>
          <w:szCs w:val="24"/>
        </w:rPr>
        <w:t>2.4. Metodologia</w:t>
      </w:r>
      <w:bookmarkEnd w:id="21"/>
      <w:bookmarkEnd w:id="22"/>
    </w:p>
    <w:p w14:paraId="5A0C7C83" w14:textId="77777777" w:rsidR="00B873B6" w:rsidRDefault="00B873B6" w:rsidP="00B873B6">
      <w:pPr>
        <w:pStyle w:val="Normal0"/>
        <w:tabs>
          <w:tab w:val="right" w:pos="2265"/>
        </w:tabs>
        <w:spacing w:line="360" w:lineRule="auto"/>
        <w:ind w:firstLine="567"/>
        <w:jc w:val="both"/>
      </w:pPr>
    </w:p>
    <w:p w14:paraId="62593B48" w14:textId="779CEBBC" w:rsidR="00B873B6" w:rsidRDefault="00B873B6" w:rsidP="00B873B6">
      <w:pPr>
        <w:pStyle w:val="Normal0"/>
        <w:tabs>
          <w:tab w:val="right" w:pos="2265"/>
        </w:tabs>
        <w:spacing w:line="360" w:lineRule="auto"/>
        <w:ind w:firstLine="567"/>
        <w:jc w:val="both"/>
      </w:pPr>
      <w:r w:rsidRPr="00013323">
        <w:t>O presente</w:t>
      </w:r>
      <w:r>
        <w:t xml:space="preserve"> projeto está fundamentado em pesquisa bibliográfica e prototipação/desenvolvimento da solução proposta. Essa pesquisa será desenvolvida em sete etapas:</w:t>
      </w:r>
    </w:p>
    <w:p w14:paraId="1444316B" w14:textId="77777777" w:rsidR="00B873B6" w:rsidRDefault="00B873B6" w:rsidP="006632BB">
      <w:pPr>
        <w:pStyle w:val="Normal0"/>
        <w:numPr>
          <w:ilvl w:val="0"/>
          <w:numId w:val="2"/>
        </w:numPr>
        <w:tabs>
          <w:tab w:val="right" w:pos="2265"/>
        </w:tabs>
        <w:spacing w:line="360" w:lineRule="auto"/>
        <w:jc w:val="both"/>
      </w:pPr>
      <w:r>
        <w:t>identificação e seleção do material bibliográfico pertinente ao tema;</w:t>
      </w:r>
    </w:p>
    <w:p w14:paraId="17289DCE" w14:textId="47064060" w:rsidR="00B873B6" w:rsidRDefault="00B873B6" w:rsidP="006632BB">
      <w:pPr>
        <w:pStyle w:val="Normal0"/>
        <w:numPr>
          <w:ilvl w:val="0"/>
          <w:numId w:val="2"/>
        </w:numPr>
        <w:tabs>
          <w:tab w:val="right" w:pos="2265"/>
        </w:tabs>
        <w:spacing w:line="360" w:lineRule="auto"/>
        <w:jc w:val="both"/>
      </w:pPr>
      <w:r>
        <w:t>leitura e fichamento em formato digital do material selecionado com identificação de ob</w:t>
      </w:r>
      <w:r w:rsidR="00213052">
        <w:t>r</w:t>
      </w:r>
      <w:r>
        <w:t>as, autores e ideias centrais;</w:t>
      </w:r>
    </w:p>
    <w:p w14:paraId="0C3AA9B4" w14:textId="77777777" w:rsidR="00B873B6" w:rsidRDefault="00B873B6" w:rsidP="006632BB">
      <w:pPr>
        <w:pStyle w:val="Normal0"/>
        <w:numPr>
          <w:ilvl w:val="0"/>
          <w:numId w:val="2"/>
        </w:numPr>
        <w:tabs>
          <w:tab w:val="right" w:pos="2265"/>
        </w:tabs>
        <w:spacing w:line="360" w:lineRule="auto"/>
        <w:jc w:val="both"/>
      </w:pPr>
      <w:r>
        <w:t>entendimento do cenário a ser explorado (contexto atual e perspectivas mediante construção da solução), por meio de pesquisas, entrevistas, mapeamento de processos e outros;</w:t>
      </w:r>
    </w:p>
    <w:p w14:paraId="418D04E7" w14:textId="77777777" w:rsidR="00B873B6" w:rsidRDefault="00B873B6" w:rsidP="006632BB">
      <w:pPr>
        <w:pStyle w:val="Normal0"/>
        <w:numPr>
          <w:ilvl w:val="0"/>
          <w:numId w:val="2"/>
        </w:numPr>
        <w:tabs>
          <w:tab w:val="right" w:pos="2265"/>
        </w:tabs>
        <w:spacing w:line="360" w:lineRule="auto"/>
        <w:jc w:val="both"/>
      </w:pPr>
      <w:r>
        <w:t>identificação de requisitos mínimos para desenvolvimento da solução;</w:t>
      </w:r>
    </w:p>
    <w:p w14:paraId="5A01F9B1" w14:textId="77777777" w:rsidR="00B873B6" w:rsidRDefault="00B873B6" w:rsidP="006632BB">
      <w:pPr>
        <w:pStyle w:val="Normal0"/>
        <w:numPr>
          <w:ilvl w:val="0"/>
          <w:numId w:val="2"/>
        </w:numPr>
        <w:tabs>
          <w:tab w:val="right" w:pos="2265"/>
        </w:tabs>
        <w:spacing w:line="360" w:lineRule="auto"/>
        <w:jc w:val="both"/>
      </w:pPr>
      <w:r>
        <w:t>prototipação da solução, com base na demanda existente e com o objetivo de fornecer subsídios para construção do sistema.</w:t>
      </w:r>
    </w:p>
    <w:p w14:paraId="18D4EB19" w14:textId="77777777" w:rsidR="00B873B6" w:rsidRDefault="00B873B6" w:rsidP="006632BB">
      <w:pPr>
        <w:pStyle w:val="Normal0"/>
        <w:numPr>
          <w:ilvl w:val="0"/>
          <w:numId w:val="2"/>
        </w:numPr>
        <w:tabs>
          <w:tab w:val="right" w:pos="2265"/>
        </w:tabs>
        <w:spacing w:line="360" w:lineRule="auto"/>
        <w:jc w:val="both"/>
      </w:pPr>
      <w:r>
        <w:t>Testes com os potenciais usuários (docentes, coordenadores e demais membros da área pedagógica da instituição), para validação e possíveis aperfeiçoamentos;</w:t>
      </w:r>
    </w:p>
    <w:p w14:paraId="3B4BD1DC" w14:textId="77777777" w:rsidR="00B873B6" w:rsidRDefault="00B873B6" w:rsidP="006632BB">
      <w:pPr>
        <w:pStyle w:val="Normal0"/>
        <w:numPr>
          <w:ilvl w:val="0"/>
          <w:numId w:val="2"/>
        </w:numPr>
        <w:tabs>
          <w:tab w:val="right" w:pos="2265"/>
        </w:tabs>
        <w:spacing w:line="360" w:lineRule="auto"/>
        <w:jc w:val="both"/>
      </w:pPr>
      <w:r>
        <w:lastRenderedPageBreak/>
        <w:t>Registro de resultados obtidos e análise dos procedimentos realizados.</w:t>
      </w:r>
    </w:p>
    <w:p w14:paraId="66BEAC1A" w14:textId="77777777" w:rsidR="00B873B6" w:rsidRDefault="00B873B6" w:rsidP="00B873B6">
      <w:pPr>
        <w:pStyle w:val="Normal0"/>
        <w:tabs>
          <w:tab w:val="right" w:pos="2265"/>
        </w:tabs>
        <w:spacing w:line="360" w:lineRule="auto"/>
        <w:ind w:firstLine="567"/>
        <w:jc w:val="both"/>
      </w:pPr>
    </w:p>
    <w:p w14:paraId="3BDD50B7" w14:textId="78B11E34" w:rsidR="00B873B6" w:rsidRDefault="00B873B6" w:rsidP="00B873B6">
      <w:pPr>
        <w:pStyle w:val="Normal0"/>
        <w:tabs>
          <w:tab w:val="right" w:pos="2265"/>
        </w:tabs>
        <w:spacing w:line="360" w:lineRule="auto"/>
        <w:ind w:firstLine="567"/>
        <w:jc w:val="both"/>
      </w:pPr>
      <w:r>
        <w:t xml:space="preserve"> Em</w:t>
      </w:r>
      <w:r w:rsidRPr="00013323">
        <w:t xml:space="preserve"> </w:t>
      </w:r>
      <w:r>
        <w:t xml:space="preserve">relação ao desenvolvimento da solução, além de empregar as tecnologias necessárias para concepção da ferramenta e consequente resolução do problema, o grupo optou por utilizar as técnicas de </w:t>
      </w:r>
      <w:r>
        <w:rPr>
          <w:i/>
          <w:iCs/>
        </w:rPr>
        <w:t xml:space="preserve">Design Thinking, </w:t>
      </w:r>
      <w:r>
        <w:t xml:space="preserve">que segundo Arrudas (2020), </w:t>
      </w:r>
      <w:r w:rsidRPr="00036CF0">
        <w:t>é uma metodologia de desenvolvimento de produtos e serviços focados nas necessidades, desejos e limitações dos usuários</w:t>
      </w:r>
      <w:r>
        <w:t>, cujo</w:t>
      </w:r>
      <w:r w:rsidRPr="00036CF0">
        <w:t xml:space="preserve"> grande objetivo é converter dificuldades e limitações em benefícios para o cliente e valor de negócio para a sua empresa.</w:t>
      </w:r>
      <w:r>
        <w:t xml:space="preserve"> </w:t>
      </w:r>
    </w:p>
    <w:p w14:paraId="346E4C35" w14:textId="409C287A" w:rsidR="00B873B6" w:rsidRDefault="00B873B6" w:rsidP="00B873B6">
      <w:pPr>
        <w:pStyle w:val="Normal0"/>
        <w:tabs>
          <w:tab w:val="right" w:pos="2265"/>
        </w:tabs>
        <w:spacing w:line="360" w:lineRule="auto"/>
        <w:ind w:firstLine="567"/>
        <w:jc w:val="both"/>
      </w:pPr>
      <w:r>
        <w:t xml:space="preserve">O quadro </w:t>
      </w:r>
      <w:r w:rsidR="006E2FBC">
        <w:t>16</w:t>
      </w:r>
      <w:r>
        <w:t xml:space="preserve">, a seguir, sintetiza as etapas do </w:t>
      </w:r>
      <w:r>
        <w:rPr>
          <w:i/>
          <w:iCs/>
        </w:rPr>
        <w:t xml:space="preserve">Design Thinking, </w:t>
      </w:r>
      <w:r>
        <w:t>apresentadas na percepção de alguns autores por Reche e Muniz (2018, p.6)</w:t>
      </w:r>
    </w:p>
    <w:p w14:paraId="6E1384B4" w14:textId="77777777" w:rsidR="00B873B6" w:rsidRDefault="00B873B6" w:rsidP="00B873B6">
      <w:pPr>
        <w:pStyle w:val="Normal0"/>
        <w:tabs>
          <w:tab w:val="right" w:pos="2265"/>
        </w:tabs>
        <w:spacing w:line="360" w:lineRule="auto"/>
        <w:ind w:firstLine="567"/>
        <w:jc w:val="both"/>
      </w:pPr>
    </w:p>
    <w:p w14:paraId="3964C17A" w14:textId="06457EBF" w:rsidR="00B873B6" w:rsidRDefault="00B873B6" w:rsidP="00B873B6">
      <w:pPr>
        <w:pStyle w:val="Normal0"/>
        <w:tabs>
          <w:tab w:val="right" w:pos="2265"/>
        </w:tabs>
        <w:spacing w:line="360" w:lineRule="auto"/>
        <w:ind w:firstLine="567"/>
        <w:jc w:val="center"/>
        <w:rPr>
          <w:i/>
          <w:iCs/>
        </w:rPr>
      </w:pPr>
      <w:r>
        <w:t xml:space="preserve">Quadro </w:t>
      </w:r>
      <w:r w:rsidR="006E2FBC">
        <w:t>16</w:t>
      </w:r>
      <w:r>
        <w:t xml:space="preserve"> – Etapas do </w:t>
      </w:r>
      <w:r>
        <w:rPr>
          <w:i/>
          <w:iCs/>
        </w:rPr>
        <w:t>Design Thinking</w:t>
      </w:r>
    </w:p>
    <w:tbl>
      <w:tblPr>
        <w:tblStyle w:val="Tabelacomgrade"/>
        <w:tblW w:w="9165" w:type="dxa"/>
        <w:tblLook w:val="04A0" w:firstRow="1" w:lastRow="0" w:firstColumn="1" w:lastColumn="0" w:noHBand="0" w:noVBand="1"/>
      </w:tblPr>
      <w:tblGrid>
        <w:gridCol w:w="2040"/>
        <w:gridCol w:w="7125"/>
      </w:tblGrid>
      <w:tr w:rsidR="00B873B6" w:rsidRPr="00F22A7B" w14:paraId="53117002" w14:textId="77777777" w:rsidTr="327E3156">
        <w:tc>
          <w:tcPr>
            <w:tcW w:w="2040" w:type="dxa"/>
          </w:tcPr>
          <w:p w14:paraId="695F3F62" w14:textId="77777777" w:rsidR="00B873B6" w:rsidRPr="00F22A7B" w:rsidRDefault="00B873B6" w:rsidP="00401DDB">
            <w:pPr>
              <w:pStyle w:val="Normal0"/>
              <w:tabs>
                <w:tab w:val="right" w:pos="2265"/>
              </w:tabs>
              <w:spacing w:line="360" w:lineRule="auto"/>
              <w:jc w:val="both"/>
              <w:rPr>
                <w:b/>
                <w:bCs/>
              </w:rPr>
            </w:pPr>
            <w:r w:rsidRPr="00F22A7B">
              <w:rPr>
                <w:b/>
                <w:bCs/>
              </w:rPr>
              <w:t>Etapa</w:t>
            </w:r>
          </w:p>
        </w:tc>
        <w:tc>
          <w:tcPr>
            <w:tcW w:w="7125" w:type="dxa"/>
          </w:tcPr>
          <w:p w14:paraId="060F792F" w14:textId="77777777" w:rsidR="00B873B6" w:rsidRPr="00F22A7B" w:rsidRDefault="00B873B6" w:rsidP="00401DDB">
            <w:pPr>
              <w:pStyle w:val="Normal0"/>
              <w:tabs>
                <w:tab w:val="right" w:pos="2265"/>
              </w:tabs>
              <w:spacing w:line="360" w:lineRule="auto"/>
              <w:jc w:val="center"/>
              <w:rPr>
                <w:b/>
                <w:bCs/>
              </w:rPr>
            </w:pPr>
            <w:r w:rsidRPr="00F22A7B">
              <w:rPr>
                <w:b/>
                <w:bCs/>
              </w:rPr>
              <w:t>Descrição</w:t>
            </w:r>
          </w:p>
        </w:tc>
      </w:tr>
      <w:tr w:rsidR="00B873B6" w14:paraId="4593C69A" w14:textId="77777777" w:rsidTr="327E3156">
        <w:tc>
          <w:tcPr>
            <w:tcW w:w="2040" w:type="dxa"/>
          </w:tcPr>
          <w:p w14:paraId="5F02E447" w14:textId="77777777" w:rsidR="00B873B6" w:rsidRDefault="00B873B6" w:rsidP="00401DDB">
            <w:pPr>
              <w:pStyle w:val="Normal0"/>
              <w:tabs>
                <w:tab w:val="right" w:pos="2265"/>
              </w:tabs>
              <w:spacing w:line="360" w:lineRule="auto"/>
              <w:jc w:val="both"/>
            </w:pPr>
            <w:r w:rsidRPr="00036CF0">
              <w:t>Pensamento</w:t>
            </w:r>
          </w:p>
        </w:tc>
        <w:tc>
          <w:tcPr>
            <w:tcW w:w="7125" w:type="dxa"/>
          </w:tcPr>
          <w:p w14:paraId="0CFC52AF" w14:textId="77777777" w:rsidR="00B873B6" w:rsidRPr="00036CF0" w:rsidRDefault="00B873B6" w:rsidP="00401DDB">
            <w:pPr>
              <w:pStyle w:val="Normal0"/>
              <w:tabs>
                <w:tab w:val="right" w:pos="2265"/>
              </w:tabs>
              <w:rPr>
                <w:sz w:val="20"/>
                <w:szCs w:val="20"/>
              </w:rPr>
            </w:pPr>
            <w:r w:rsidRPr="00036CF0">
              <w:rPr>
                <w:sz w:val="20"/>
                <w:szCs w:val="20"/>
              </w:rPr>
              <w:t>Também conhecida como a etapa da descoberta ou imersão, nela se</w:t>
            </w:r>
            <w:r>
              <w:rPr>
                <w:sz w:val="20"/>
                <w:szCs w:val="20"/>
              </w:rPr>
              <w:t xml:space="preserve"> </w:t>
            </w:r>
            <w:r w:rsidRPr="00036CF0">
              <w:rPr>
                <w:sz w:val="20"/>
                <w:szCs w:val="20"/>
              </w:rPr>
              <w:t>busca o entendimento sobre o tema ou problema a ser solucionado. Há a</w:t>
            </w:r>
            <w:r>
              <w:rPr>
                <w:sz w:val="20"/>
                <w:szCs w:val="20"/>
              </w:rPr>
              <w:t xml:space="preserve"> </w:t>
            </w:r>
            <w:r w:rsidRPr="00036CF0">
              <w:rPr>
                <w:sz w:val="20"/>
                <w:szCs w:val="20"/>
              </w:rPr>
              <w:t>necessidade de um aprofundamento no objetivo e no ponto de partida do</w:t>
            </w:r>
            <w:r>
              <w:rPr>
                <w:sz w:val="20"/>
                <w:szCs w:val="20"/>
              </w:rPr>
              <w:t xml:space="preserve"> </w:t>
            </w:r>
            <w:r w:rsidRPr="00036CF0">
              <w:rPr>
                <w:sz w:val="20"/>
                <w:szCs w:val="20"/>
              </w:rPr>
              <w:t>processo. Através das informações do cliente, é possível identificar</w:t>
            </w:r>
            <w:r>
              <w:rPr>
                <w:sz w:val="20"/>
                <w:szCs w:val="20"/>
              </w:rPr>
              <w:t xml:space="preserve"> </w:t>
            </w:r>
            <w:r w:rsidRPr="00036CF0">
              <w:rPr>
                <w:sz w:val="20"/>
                <w:szCs w:val="20"/>
              </w:rPr>
              <w:t>restrições mentais que proporcionam um referencial de por onde iniciar o</w:t>
            </w:r>
            <w:r>
              <w:rPr>
                <w:sz w:val="20"/>
                <w:szCs w:val="20"/>
              </w:rPr>
              <w:t xml:space="preserve"> </w:t>
            </w:r>
            <w:r w:rsidRPr="00036CF0">
              <w:rPr>
                <w:sz w:val="20"/>
                <w:szCs w:val="20"/>
              </w:rPr>
              <w:t>projeto, além de compreender os objetivos a serem atingidos. Conforme</w:t>
            </w:r>
            <w:r>
              <w:rPr>
                <w:sz w:val="20"/>
                <w:szCs w:val="20"/>
              </w:rPr>
              <w:t xml:space="preserve"> </w:t>
            </w:r>
            <w:r w:rsidRPr="00036CF0">
              <w:rPr>
                <w:sz w:val="20"/>
                <w:szCs w:val="20"/>
              </w:rPr>
              <w:t>a evolução do projeto, as restrições do problema por diversas vezes são</w:t>
            </w:r>
            <w:r>
              <w:rPr>
                <w:sz w:val="20"/>
                <w:szCs w:val="20"/>
              </w:rPr>
              <w:t xml:space="preserve"> </w:t>
            </w:r>
            <w:r w:rsidRPr="00036CF0">
              <w:rPr>
                <w:sz w:val="20"/>
                <w:szCs w:val="20"/>
              </w:rPr>
              <w:t>desafiadas ou até mesmo mudadas pela equipe ou cliente. É importante</w:t>
            </w:r>
            <w:r>
              <w:rPr>
                <w:sz w:val="20"/>
                <w:szCs w:val="20"/>
              </w:rPr>
              <w:t xml:space="preserve"> </w:t>
            </w:r>
            <w:r w:rsidRPr="00036CF0">
              <w:rPr>
                <w:sz w:val="20"/>
                <w:szCs w:val="20"/>
              </w:rPr>
              <w:t>imergir e compreender os limites envolvidos no projeto desde seu início.</w:t>
            </w:r>
          </w:p>
        </w:tc>
      </w:tr>
      <w:tr w:rsidR="00B873B6" w14:paraId="19458F70" w14:textId="77777777" w:rsidTr="327E3156">
        <w:tc>
          <w:tcPr>
            <w:tcW w:w="2040" w:type="dxa"/>
          </w:tcPr>
          <w:p w14:paraId="5136E91F" w14:textId="77777777" w:rsidR="00B873B6" w:rsidRDefault="00B873B6" w:rsidP="00401DDB">
            <w:pPr>
              <w:pStyle w:val="Normal0"/>
              <w:tabs>
                <w:tab w:val="right" w:pos="2265"/>
              </w:tabs>
              <w:spacing w:line="360" w:lineRule="auto"/>
              <w:jc w:val="both"/>
            </w:pPr>
            <w:r w:rsidRPr="00036CF0">
              <w:t>Pesquisa</w:t>
            </w:r>
          </w:p>
        </w:tc>
        <w:tc>
          <w:tcPr>
            <w:tcW w:w="7125" w:type="dxa"/>
          </w:tcPr>
          <w:p w14:paraId="2F17233B" w14:textId="69EB33AF" w:rsidR="00B873B6" w:rsidRDefault="00B873B6" w:rsidP="00401DDB">
            <w:pPr>
              <w:pStyle w:val="Normal0"/>
              <w:tabs>
                <w:tab w:val="right" w:pos="2265"/>
              </w:tabs>
              <w:jc w:val="both"/>
            </w:pPr>
            <w:r w:rsidRPr="64D089F4">
              <w:rPr>
                <w:sz w:val="20"/>
                <w:szCs w:val="20"/>
              </w:rPr>
              <w:t>Na etapa de pesquisa, há a coleta de informações e seu uso para aprofundamento do tema, por isso ela também pode ser chamada de etapa de interpretação. Se os consumidores não sabem expressar diretamente o que gostam ou odeiam, é necessário pesquisar como vivenciam a experiência da marca, produto ou serviços, para poder identificar oportunidades implícitas ou disfarçadas. Não é fácil decidir quais técnicas de pesquisa utilizar, quem observar, quando parar e iniciar a síntese das informações. Tudo requer prática e o período de observação pode ser longo, mas, seguindo a premissa de primar pela qualidade e não pela quantidade, no final serão coletados dados importantes para o projeto. Assim que os dados são coletados, é necessário analisá-los para</w:t>
            </w:r>
            <w:r w:rsidR="5B2301D8" w:rsidRPr="64D089F4">
              <w:rPr>
                <w:sz w:val="20"/>
                <w:szCs w:val="20"/>
              </w:rPr>
              <w:t xml:space="preserve"> i</w:t>
            </w:r>
            <w:r w:rsidRPr="64D089F4">
              <w:rPr>
                <w:sz w:val="20"/>
                <w:szCs w:val="20"/>
              </w:rPr>
              <w:t>dentificar padrões, cujo papel é essencial no processo para a criação de opções e escolhas pela análise e síntese das informações encontradas.</w:t>
            </w:r>
          </w:p>
        </w:tc>
      </w:tr>
      <w:tr w:rsidR="00B873B6" w14:paraId="506B80AB" w14:textId="77777777" w:rsidTr="327E3156">
        <w:tc>
          <w:tcPr>
            <w:tcW w:w="2040" w:type="dxa"/>
          </w:tcPr>
          <w:p w14:paraId="1C9C6A5F" w14:textId="77777777" w:rsidR="00B873B6" w:rsidRDefault="00B873B6" w:rsidP="00401DDB">
            <w:pPr>
              <w:pStyle w:val="Normal0"/>
              <w:tabs>
                <w:tab w:val="right" w:pos="2265"/>
              </w:tabs>
              <w:spacing w:line="360" w:lineRule="auto"/>
              <w:jc w:val="both"/>
            </w:pPr>
            <w:r>
              <w:t>Ideação</w:t>
            </w:r>
          </w:p>
        </w:tc>
        <w:tc>
          <w:tcPr>
            <w:tcW w:w="7125" w:type="dxa"/>
          </w:tcPr>
          <w:p w14:paraId="37A97835" w14:textId="77777777" w:rsidR="00B873B6" w:rsidRPr="00036CF0" w:rsidRDefault="00B873B6" w:rsidP="00401DDB">
            <w:pPr>
              <w:pStyle w:val="Normal0"/>
              <w:tabs>
                <w:tab w:val="right" w:pos="2265"/>
              </w:tabs>
              <w:jc w:val="both"/>
              <w:rPr>
                <w:sz w:val="20"/>
                <w:szCs w:val="20"/>
              </w:rPr>
            </w:pPr>
            <w:r w:rsidRPr="00036CF0">
              <w:rPr>
                <w:sz w:val="20"/>
                <w:szCs w:val="20"/>
              </w:rPr>
              <w:t>É a etapa de criação, em que são geradas as ideias e soluções</w:t>
            </w:r>
          </w:p>
          <w:p w14:paraId="7B755DD8" w14:textId="77777777" w:rsidR="00B873B6" w:rsidRPr="00036CF0" w:rsidRDefault="00B873B6" w:rsidP="00401DDB">
            <w:pPr>
              <w:pStyle w:val="Normal0"/>
              <w:tabs>
                <w:tab w:val="right" w:pos="2265"/>
              </w:tabs>
              <w:jc w:val="both"/>
              <w:rPr>
                <w:sz w:val="20"/>
                <w:szCs w:val="20"/>
              </w:rPr>
            </w:pPr>
            <w:r w:rsidRPr="64D089F4">
              <w:rPr>
                <w:sz w:val="20"/>
                <w:szCs w:val="20"/>
              </w:rPr>
              <w:t xml:space="preserve">relacionadas à questão abordada pelo </w:t>
            </w:r>
            <w:r w:rsidRPr="009071FD">
              <w:rPr>
                <w:i/>
                <w:iCs/>
                <w:sz w:val="20"/>
                <w:szCs w:val="20"/>
              </w:rPr>
              <w:t>Design Thinking</w:t>
            </w:r>
            <w:r w:rsidRPr="64D089F4">
              <w:rPr>
                <w:sz w:val="20"/>
                <w:szCs w:val="20"/>
              </w:rPr>
              <w:t>. Após o</w:t>
            </w:r>
          </w:p>
          <w:p w14:paraId="609E2A71" w14:textId="77777777" w:rsidR="00B873B6" w:rsidRPr="00036CF0" w:rsidRDefault="00B873B6" w:rsidP="00401DDB">
            <w:pPr>
              <w:pStyle w:val="Normal0"/>
              <w:tabs>
                <w:tab w:val="right" w:pos="2265"/>
              </w:tabs>
              <w:jc w:val="both"/>
              <w:rPr>
                <w:sz w:val="20"/>
                <w:szCs w:val="20"/>
              </w:rPr>
            </w:pPr>
            <w:r w:rsidRPr="00036CF0">
              <w:rPr>
                <w:sz w:val="20"/>
                <w:szCs w:val="20"/>
              </w:rPr>
              <w:t>entendimento do tema e a coleta das informações necessárias para</w:t>
            </w:r>
          </w:p>
          <w:p w14:paraId="2ECF1E5F" w14:textId="77777777" w:rsidR="00B873B6" w:rsidRPr="00036CF0" w:rsidRDefault="00B873B6" w:rsidP="00401DDB">
            <w:pPr>
              <w:pStyle w:val="Normal0"/>
              <w:tabs>
                <w:tab w:val="right" w:pos="2265"/>
              </w:tabs>
              <w:jc w:val="both"/>
              <w:rPr>
                <w:sz w:val="20"/>
                <w:szCs w:val="20"/>
              </w:rPr>
            </w:pPr>
            <w:r w:rsidRPr="00036CF0">
              <w:rPr>
                <w:sz w:val="20"/>
                <w:szCs w:val="20"/>
              </w:rPr>
              <w:t>entendê-lo, os designers possuem os insumos para gerar insights e</w:t>
            </w:r>
          </w:p>
          <w:p w14:paraId="5ACCFCE0" w14:textId="77777777" w:rsidR="00B873B6" w:rsidRPr="00036CF0" w:rsidRDefault="00B873B6" w:rsidP="00401DDB">
            <w:pPr>
              <w:pStyle w:val="Normal0"/>
              <w:tabs>
                <w:tab w:val="right" w:pos="2265"/>
              </w:tabs>
              <w:jc w:val="both"/>
              <w:rPr>
                <w:sz w:val="20"/>
                <w:szCs w:val="20"/>
              </w:rPr>
            </w:pPr>
            <w:r w:rsidRPr="64D089F4">
              <w:rPr>
                <w:sz w:val="20"/>
                <w:szCs w:val="20"/>
              </w:rPr>
              <w:t xml:space="preserve">soluções pertinentes ao problema. Os insights são estímulos ou pequenas partes de uma informação maior coletada por um indivíduo. Quando há um conjunto de insights, é possível montar cenários, compreender relações, hábitos e crenças. Não existe o insight perfeito, mas o que o torna importante é o que pode ser feito com ele. Esta etapa permite uma cocriação na busca de novas soluções. Por isso, se faz necessário que ela seja participativa e que todos os envolvidos tenham conhecimento dos objetivos do projeto para que sua implementação seja mais assertiva e possa alcançar os melhores resultados. A criação de ideias no processo de </w:t>
            </w:r>
            <w:r w:rsidRPr="009071FD">
              <w:rPr>
                <w:i/>
                <w:iCs/>
                <w:sz w:val="20"/>
                <w:szCs w:val="20"/>
              </w:rPr>
              <w:t>Design Thinking</w:t>
            </w:r>
            <w:r w:rsidRPr="64D089F4">
              <w:rPr>
                <w:sz w:val="20"/>
                <w:szCs w:val="20"/>
              </w:rPr>
              <w:t xml:space="preserve"> tem uma transição recorrente entre os estágios de divergência e convergência. Na fase divergente os designers levantam e discutem novas opções para o problema e na fase convergente o oposto, eliminam opções e fazem suas escolhas dentre as ideias sugeridas. Na revisão desta etapa, é necessário haver um momento de selecionar as melhores ideias e as mais promissoras para testá-las.</w:t>
            </w:r>
          </w:p>
        </w:tc>
      </w:tr>
      <w:tr w:rsidR="00B873B6" w14:paraId="62E190A0" w14:textId="77777777" w:rsidTr="327E3156">
        <w:tc>
          <w:tcPr>
            <w:tcW w:w="2040" w:type="dxa"/>
          </w:tcPr>
          <w:p w14:paraId="47340E1E" w14:textId="77777777" w:rsidR="00B873B6" w:rsidRDefault="00B873B6" w:rsidP="00401DDB">
            <w:pPr>
              <w:pStyle w:val="Normal0"/>
              <w:tabs>
                <w:tab w:val="right" w:pos="2265"/>
              </w:tabs>
              <w:spacing w:line="360" w:lineRule="auto"/>
              <w:jc w:val="both"/>
            </w:pPr>
            <w:r w:rsidRPr="00036CF0">
              <w:lastRenderedPageBreak/>
              <w:t>Experimentação</w:t>
            </w:r>
          </w:p>
        </w:tc>
        <w:tc>
          <w:tcPr>
            <w:tcW w:w="7125" w:type="dxa"/>
          </w:tcPr>
          <w:p w14:paraId="5A6B93F3" w14:textId="33EA21AE" w:rsidR="00B873B6" w:rsidRPr="00036CF0" w:rsidRDefault="00B873B6" w:rsidP="00401DDB">
            <w:pPr>
              <w:pStyle w:val="Normal0"/>
              <w:tabs>
                <w:tab w:val="right" w:pos="2265"/>
              </w:tabs>
              <w:jc w:val="both"/>
              <w:rPr>
                <w:sz w:val="20"/>
                <w:szCs w:val="20"/>
              </w:rPr>
            </w:pPr>
            <w:r w:rsidRPr="327E3156">
              <w:rPr>
                <w:sz w:val="20"/>
                <w:szCs w:val="20"/>
              </w:rPr>
              <w:t>Na etapa de experimentação, são feitos os testes, prototipagens da</w:t>
            </w:r>
            <w:r w:rsidR="4D3DF444" w:rsidRPr="327E3156">
              <w:rPr>
                <w:sz w:val="20"/>
                <w:szCs w:val="20"/>
              </w:rPr>
              <w:t>s</w:t>
            </w:r>
            <w:r w:rsidR="7B23C61E" w:rsidRPr="327E3156">
              <w:rPr>
                <w:sz w:val="20"/>
                <w:szCs w:val="20"/>
              </w:rPr>
              <w:t xml:space="preserve"> </w:t>
            </w:r>
            <w:r w:rsidRPr="327E3156">
              <w:rPr>
                <w:sz w:val="20"/>
                <w:szCs w:val="20"/>
              </w:rPr>
              <w:t>opções escolhidas. Baseia-se em tirar as ideias do papel para testar se</w:t>
            </w:r>
            <w:r w:rsidR="69DDE4E7" w:rsidRPr="327E3156">
              <w:rPr>
                <w:sz w:val="20"/>
                <w:szCs w:val="20"/>
              </w:rPr>
              <w:t xml:space="preserve"> r</w:t>
            </w:r>
            <w:r w:rsidRPr="327E3156">
              <w:rPr>
                <w:sz w:val="20"/>
                <w:szCs w:val="20"/>
              </w:rPr>
              <w:t xml:space="preserve">ealmente são boas alternativas. A prototipagem é importante, pois gera resultado com mais rapidez. Apesar de tomar certo tempo, é a melhor forma de escolher entre vários direcionamentos possíveis que uma ideia pode gerar. Quanto antes se tonarem tangíveis as ideias, mais rápido será possível avaliá-las, aprimorá-las e apontar melhores alternativas. Na prototipação, procura-se descobrir as ideias que funcionam ou que podem ser trabalhadas para dar continuidade. Nesta etapa são eliminados os protótipos de </w:t>
            </w:r>
            <w:r w:rsidRPr="327E3156">
              <w:rPr>
                <w:i/>
                <w:iCs/>
                <w:sz w:val="20"/>
                <w:szCs w:val="20"/>
              </w:rPr>
              <w:t>insights</w:t>
            </w:r>
            <w:r w:rsidRPr="327E3156">
              <w:rPr>
                <w:sz w:val="20"/>
                <w:szCs w:val="20"/>
              </w:rPr>
              <w:t xml:space="preserve"> que não tenham potenciais. O desenvolvimento de protótipos deve ser barato e rápido, pois permite a exploração de ideias paralelas que deverão passar por prototipagem e necessitam de investimento. A prototipagem resulta no aprendizado do que se deve ou não fazer, dos melhores meios para chegar ao resultado almejado e identificar de forma antecipada as barreiras que possam prejudicar a adoção da nova estratégia escolhida.</w:t>
            </w:r>
          </w:p>
        </w:tc>
      </w:tr>
      <w:tr w:rsidR="00B873B6" w14:paraId="4A213DFA" w14:textId="77777777" w:rsidTr="327E3156">
        <w:trPr>
          <w:trHeight w:val="2775"/>
        </w:trPr>
        <w:tc>
          <w:tcPr>
            <w:tcW w:w="2040" w:type="dxa"/>
          </w:tcPr>
          <w:p w14:paraId="0276350D" w14:textId="77777777" w:rsidR="00B873B6" w:rsidRDefault="00B873B6" w:rsidP="00401DDB">
            <w:pPr>
              <w:pStyle w:val="Normal0"/>
              <w:tabs>
                <w:tab w:val="right" w:pos="2265"/>
              </w:tabs>
              <w:spacing w:line="360" w:lineRule="auto"/>
              <w:jc w:val="both"/>
            </w:pPr>
            <w:r w:rsidRPr="00D2708A">
              <w:t>Desenvolvimento</w:t>
            </w:r>
          </w:p>
        </w:tc>
        <w:tc>
          <w:tcPr>
            <w:tcW w:w="7125" w:type="dxa"/>
          </w:tcPr>
          <w:p w14:paraId="0BDDEEEB" w14:textId="77777777" w:rsidR="00B873B6" w:rsidRPr="00F22A7B" w:rsidRDefault="00B873B6" w:rsidP="00401DDB">
            <w:pPr>
              <w:pStyle w:val="Normal0"/>
              <w:tabs>
                <w:tab w:val="right" w:pos="2265"/>
              </w:tabs>
              <w:jc w:val="both"/>
              <w:rPr>
                <w:sz w:val="20"/>
                <w:szCs w:val="20"/>
              </w:rPr>
            </w:pPr>
            <w:r w:rsidRPr="64D089F4">
              <w:rPr>
                <w:sz w:val="20"/>
                <w:szCs w:val="20"/>
              </w:rPr>
              <w:t xml:space="preserve">Nesta etapa, há a implementação das novas ideias desenvolvidas no processo de </w:t>
            </w:r>
            <w:r w:rsidRPr="009071FD">
              <w:rPr>
                <w:i/>
                <w:iCs/>
                <w:sz w:val="20"/>
                <w:szCs w:val="20"/>
              </w:rPr>
              <w:t>Design Thinking</w:t>
            </w:r>
            <w:r w:rsidRPr="64D089F4">
              <w:rPr>
                <w:sz w:val="20"/>
                <w:szCs w:val="20"/>
              </w:rPr>
              <w:t>. Após os protótipos serem testados incansavelmente na etapa de implementação, a equipe concentra-se em disseminar a ideia de forma clara para ser aceita por toda a empresa, visando demonstrar e comprovar sua funcionalidade no objetivo estratégico da organização. O momento de desenvolvimento configura-se na entrega da solução do projeto de design. A equipe envolvida no projeto foca a atenção nesta etapa para garantir que os resultados possam atingir as expectativas de todos os envolvidos. O maior esforço despendido é para manter o projeto dentro do prazo necessário para que nenhuma das variáveis sofra algum tipo de alteração que comprometa o projeto. Esta é a fase mais longa do projeto e também a mais desafiadora tecnicamente.</w:t>
            </w:r>
          </w:p>
        </w:tc>
      </w:tr>
      <w:tr w:rsidR="00B873B6" w14:paraId="052CD285" w14:textId="77777777" w:rsidTr="327E3156">
        <w:tc>
          <w:tcPr>
            <w:tcW w:w="2040" w:type="dxa"/>
          </w:tcPr>
          <w:p w14:paraId="7853838C" w14:textId="77777777" w:rsidR="00B873B6" w:rsidRDefault="00B873B6" w:rsidP="00401DDB">
            <w:pPr>
              <w:pStyle w:val="Normal0"/>
              <w:tabs>
                <w:tab w:val="right" w:pos="2265"/>
              </w:tabs>
              <w:spacing w:line="360" w:lineRule="auto"/>
              <w:jc w:val="both"/>
            </w:pPr>
            <w:r w:rsidRPr="00D2708A">
              <w:t>Evolução</w:t>
            </w:r>
          </w:p>
        </w:tc>
        <w:tc>
          <w:tcPr>
            <w:tcW w:w="7125" w:type="dxa"/>
          </w:tcPr>
          <w:p w14:paraId="36EA88FF" w14:textId="77777777" w:rsidR="00B873B6" w:rsidRPr="00D2708A" w:rsidRDefault="00B873B6" w:rsidP="00401DDB">
            <w:pPr>
              <w:pStyle w:val="Normal0"/>
              <w:tabs>
                <w:tab w:val="right" w:pos="2265"/>
              </w:tabs>
              <w:jc w:val="both"/>
              <w:rPr>
                <w:sz w:val="20"/>
                <w:szCs w:val="20"/>
              </w:rPr>
            </w:pPr>
            <w:r w:rsidRPr="00D2708A">
              <w:rPr>
                <w:sz w:val="20"/>
                <w:szCs w:val="20"/>
              </w:rPr>
              <w:t>A etapa de evolução desenvolve-se pelo feedback da implementação.</w:t>
            </w:r>
          </w:p>
          <w:p w14:paraId="5E967148" w14:textId="77777777" w:rsidR="00B873B6" w:rsidRPr="00D2708A" w:rsidRDefault="00B873B6" w:rsidP="00401DDB">
            <w:pPr>
              <w:pStyle w:val="Normal0"/>
              <w:tabs>
                <w:tab w:val="right" w:pos="2265"/>
              </w:tabs>
              <w:jc w:val="both"/>
              <w:rPr>
                <w:sz w:val="20"/>
                <w:szCs w:val="20"/>
              </w:rPr>
            </w:pPr>
            <w:r w:rsidRPr="64D089F4">
              <w:rPr>
                <w:sz w:val="20"/>
                <w:szCs w:val="20"/>
              </w:rPr>
              <w:t xml:space="preserve">Nela as ideias geradas pelo </w:t>
            </w:r>
            <w:r w:rsidRPr="009071FD">
              <w:rPr>
                <w:i/>
                <w:iCs/>
                <w:sz w:val="20"/>
                <w:szCs w:val="20"/>
              </w:rPr>
              <w:t>Design Thinking</w:t>
            </w:r>
            <w:r w:rsidRPr="64D089F4">
              <w:rPr>
                <w:sz w:val="20"/>
                <w:szCs w:val="20"/>
              </w:rPr>
              <w:t xml:space="preserve"> podem evoluir por meio de mudanças e afinamentos com foco em melhorias e novas alternativas. A fase de </w:t>
            </w:r>
            <w:r w:rsidRPr="009071FD">
              <w:rPr>
                <w:i/>
                <w:iCs/>
                <w:sz w:val="20"/>
                <w:szCs w:val="20"/>
              </w:rPr>
              <w:t>feedback</w:t>
            </w:r>
            <w:r w:rsidRPr="64D089F4">
              <w:rPr>
                <w:sz w:val="20"/>
                <w:szCs w:val="20"/>
              </w:rPr>
              <w:t xml:space="preserve"> é o momento em que todo o projeto é avaliado com o objetivo de identificar os aspectos positivos e os que precisam ser melhorados após o desenvolvimento que a solução implementada foi bem recebida, quais seus efeitos sobre o público-alvo, como foi a resposta sobre a solução proposta e qual foi o aprendizado para projetos futuros. Por mais que pareça ser a última etapa do processo de </w:t>
            </w:r>
            <w:r w:rsidRPr="009071FD">
              <w:rPr>
                <w:i/>
                <w:iCs/>
                <w:sz w:val="20"/>
                <w:szCs w:val="20"/>
              </w:rPr>
              <w:t>Design Thinking</w:t>
            </w:r>
            <w:r w:rsidRPr="64D089F4">
              <w:rPr>
                <w:sz w:val="20"/>
                <w:szCs w:val="20"/>
              </w:rPr>
              <w:t>, a evolução ocorre ao longo de todo o projeto, pois a cada etapa há a possibilidade de aprender algo novo que possa abrir novos caminhos e alternativas para o sucesso do projeto. É importante que em cada etapa seja observado onde se está, para onde se quer ir, o que está funcionando bem e o que não está. Mesmo que muita coisa esteja errada, não se pode parar de evoluir o projeto até que dê certo.</w:t>
            </w:r>
          </w:p>
        </w:tc>
      </w:tr>
    </w:tbl>
    <w:p w14:paraId="2394FCE1" w14:textId="77777777" w:rsidR="00B873B6" w:rsidRPr="00036CF0" w:rsidRDefault="0042CACF" w:rsidP="00B873B6">
      <w:pPr>
        <w:pStyle w:val="Normal0"/>
        <w:tabs>
          <w:tab w:val="right" w:pos="2265"/>
        </w:tabs>
        <w:spacing w:line="360" w:lineRule="auto"/>
        <w:ind w:firstLine="567"/>
        <w:jc w:val="center"/>
      </w:pPr>
      <w:r>
        <w:t>Fonte: Reche e Muniz (2018, p.6)</w:t>
      </w:r>
    </w:p>
    <w:p w14:paraId="2616B7AB" w14:textId="60212204" w:rsidR="2A5C8022" w:rsidRDefault="2A5C8022" w:rsidP="2A5C8022">
      <w:pPr>
        <w:pStyle w:val="Normal0"/>
        <w:tabs>
          <w:tab w:val="right" w:pos="2265"/>
        </w:tabs>
        <w:spacing w:line="360" w:lineRule="auto"/>
        <w:ind w:firstLine="567"/>
        <w:jc w:val="center"/>
      </w:pPr>
    </w:p>
    <w:p w14:paraId="3C3B5E1F" w14:textId="3A5691DD" w:rsidR="2CD6B3D4" w:rsidRDefault="2CD6B3D4" w:rsidP="2A5C8022">
      <w:pPr>
        <w:pStyle w:val="Normal0"/>
        <w:tabs>
          <w:tab w:val="right" w:pos="2265"/>
        </w:tabs>
        <w:spacing w:line="360" w:lineRule="auto"/>
        <w:ind w:firstLine="567"/>
        <w:jc w:val="both"/>
      </w:pPr>
      <w:r w:rsidRPr="2A5C8022">
        <w:t xml:space="preserve">Adotando o quadro a cima como base, </w:t>
      </w:r>
      <w:r w:rsidR="2C3DB0C1" w:rsidRPr="2A5C8022">
        <w:t xml:space="preserve">o grupo seguiu as etapas do </w:t>
      </w:r>
      <w:r w:rsidR="2C3DB0C1" w:rsidRPr="2A5C8022">
        <w:rPr>
          <w:i/>
          <w:iCs/>
        </w:rPr>
        <w:t>design thinking</w:t>
      </w:r>
      <w:r w:rsidR="2C3DB0C1" w:rsidRPr="2A5C8022">
        <w:t xml:space="preserve"> d</w:t>
      </w:r>
      <w:r w:rsidR="71049E15" w:rsidRPr="2A5C8022">
        <w:t>a seguinte maneira: Pensamento</w:t>
      </w:r>
      <w:r w:rsidR="208C53AA" w:rsidRPr="2A5C8022">
        <w:t xml:space="preserve"> - Nesta etapa o grupo se reuni</w:t>
      </w:r>
      <w:r w:rsidR="16B4B11C" w:rsidRPr="2A5C8022">
        <w:t>u</w:t>
      </w:r>
      <w:r w:rsidR="208C53AA" w:rsidRPr="2A5C8022">
        <w:t xml:space="preserve"> para discutir as propostas, definir o tema e est</w:t>
      </w:r>
      <w:r w:rsidR="0FD821B0" w:rsidRPr="2A5C8022">
        <w:t>ru</w:t>
      </w:r>
      <w:r w:rsidR="208C53AA" w:rsidRPr="2A5C8022">
        <w:t xml:space="preserve">turar o plano de ação do projeto; </w:t>
      </w:r>
      <w:r w:rsidR="71049E15" w:rsidRPr="2A5C8022">
        <w:t>Pesquisa</w:t>
      </w:r>
      <w:r w:rsidR="43F7470C" w:rsidRPr="2A5C8022">
        <w:t xml:space="preserve"> -</w:t>
      </w:r>
      <w:r w:rsidR="71049E15" w:rsidRPr="2A5C8022">
        <w:t xml:space="preserve"> </w:t>
      </w:r>
      <w:r w:rsidR="79FC6200" w:rsidRPr="2A5C8022">
        <w:t>Nest</w:t>
      </w:r>
      <w:r w:rsidR="545F6B23" w:rsidRPr="2A5C8022">
        <w:t>e passo</w:t>
      </w:r>
      <w:r w:rsidR="79FC6200" w:rsidRPr="2A5C8022">
        <w:t xml:space="preserve"> foi construído o referencial teórico que nortearia o projeto e foi feita uma pesquisa com </w:t>
      </w:r>
      <w:r w:rsidR="512C33C2" w:rsidRPr="2A5C8022">
        <w:t>a</w:t>
      </w:r>
      <w:r w:rsidR="79FC6200" w:rsidRPr="2A5C8022">
        <w:t xml:space="preserve"> comunidade externa através d</w:t>
      </w:r>
      <w:r w:rsidR="472375B1" w:rsidRPr="2A5C8022">
        <w:t xml:space="preserve">o uso de um formulário em </w:t>
      </w:r>
      <w:r w:rsidR="472375B1" w:rsidRPr="2A5C8022">
        <w:rPr>
          <w:i/>
          <w:iCs/>
        </w:rPr>
        <w:t>Google Forms,</w:t>
      </w:r>
      <w:r w:rsidR="472375B1" w:rsidRPr="2A5C8022">
        <w:t xml:space="preserve"> tópico que será abordado mais adiante,</w:t>
      </w:r>
      <w:r w:rsidR="472375B1" w:rsidRPr="2A5C8022">
        <w:rPr>
          <w:i/>
          <w:iCs/>
        </w:rPr>
        <w:t xml:space="preserve"> </w:t>
      </w:r>
      <w:r w:rsidR="5F09611C" w:rsidRPr="2A5C8022">
        <w:t>com o objetivo de</w:t>
      </w:r>
      <w:r w:rsidR="472375B1" w:rsidRPr="2A5C8022">
        <w:t xml:space="preserve"> entender as </w:t>
      </w:r>
      <w:r w:rsidR="2768E316" w:rsidRPr="2A5C8022">
        <w:t>necessidades</w:t>
      </w:r>
      <w:r w:rsidR="602433A7" w:rsidRPr="2A5C8022">
        <w:t xml:space="preserve"> do público-alvo;</w:t>
      </w:r>
      <w:r w:rsidR="154DCB56" w:rsidRPr="2A5C8022">
        <w:t xml:space="preserve"> </w:t>
      </w:r>
      <w:r w:rsidR="71049E15" w:rsidRPr="2A5C8022">
        <w:t>Ideação</w:t>
      </w:r>
      <w:r w:rsidR="6BE651E2" w:rsidRPr="2A5C8022">
        <w:t xml:space="preserve"> - Com os </w:t>
      </w:r>
      <w:r w:rsidR="6BE651E2" w:rsidRPr="2A5C8022">
        <w:rPr>
          <w:i/>
          <w:iCs/>
        </w:rPr>
        <w:t>insights</w:t>
      </w:r>
      <w:r w:rsidR="6BE651E2" w:rsidRPr="2A5C8022">
        <w:t xml:space="preserve"> gerados através das pesquisas</w:t>
      </w:r>
      <w:r w:rsidR="308CDF75" w:rsidRPr="2A5C8022">
        <w:t>, foram definidas as melhores</w:t>
      </w:r>
      <w:r w:rsidR="6BE651E2" w:rsidRPr="2A5C8022">
        <w:t xml:space="preserve"> ferramentas de desenvolvimento </w:t>
      </w:r>
      <w:r w:rsidR="2863FF75" w:rsidRPr="2A5C8022">
        <w:t>para a resolução do problema</w:t>
      </w:r>
      <w:r w:rsidR="5D6DFE0A" w:rsidRPr="2A5C8022">
        <w:t>;</w:t>
      </w:r>
      <w:r w:rsidR="71049E15" w:rsidRPr="2A5C8022">
        <w:t xml:space="preserve"> Experimentação</w:t>
      </w:r>
      <w:r w:rsidR="00D8F16D" w:rsidRPr="2A5C8022">
        <w:t xml:space="preserve"> - </w:t>
      </w:r>
      <w:r w:rsidR="6F05D613" w:rsidRPr="2A5C8022">
        <w:t>Nesta etapa foi criado um protótipo da solução de forma colaborativa, utilizando as ferramentas d</w:t>
      </w:r>
      <w:r w:rsidR="481DA0DB" w:rsidRPr="2A5C8022">
        <w:t>efinidas anteriormente e levando em consideração as pesquisas junto à comunidade externa;</w:t>
      </w:r>
      <w:r w:rsidR="71049E15" w:rsidRPr="2A5C8022">
        <w:t xml:space="preserve"> Desenvolvimento</w:t>
      </w:r>
      <w:r w:rsidR="626DA4D8" w:rsidRPr="2A5C8022">
        <w:t xml:space="preserve"> -</w:t>
      </w:r>
      <w:r w:rsidR="07314EB7" w:rsidRPr="2A5C8022">
        <w:t xml:space="preserve"> A solução foi </w:t>
      </w:r>
      <w:r w:rsidR="07314EB7" w:rsidRPr="2A5C8022">
        <w:lastRenderedPageBreak/>
        <w:t xml:space="preserve">implementada, testada e apresentada aos docentes do Senac para a coleta de </w:t>
      </w:r>
      <w:r w:rsidR="07314EB7" w:rsidRPr="2A5C8022">
        <w:rPr>
          <w:i/>
          <w:iCs/>
        </w:rPr>
        <w:t>feedback</w:t>
      </w:r>
      <w:r w:rsidR="07314EB7" w:rsidRPr="2A5C8022">
        <w:t xml:space="preserve"> sobre suas funcionalidades;</w:t>
      </w:r>
      <w:r w:rsidR="626DA4D8" w:rsidRPr="2A5C8022">
        <w:t xml:space="preserve"> </w:t>
      </w:r>
      <w:r w:rsidR="71049E15" w:rsidRPr="2A5C8022">
        <w:t xml:space="preserve"> Evolução</w:t>
      </w:r>
      <w:r w:rsidR="45676B3E" w:rsidRPr="2A5C8022">
        <w:t xml:space="preserve"> - Foram feitas mudanças no escopo do projeto de forma a incorporar melhorias </w:t>
      </w:r>
      <w:r w:rsidR="611025B7" w:rsidRPr="2A5C8022">
        <w:t xml:space="preserve">necessárias para atender o </w:t>
      </w:r>
      <w:r w:rsidR="611025B7" w:rsidRPr="2A5C8022">
        <w:rPr>
          <w:i/>
          <w:iCs/>
        </w:rPr>
        <w:t>feedback</w:t>
      </w:r>
      <w:r w:rsidR="611025B7" w:rsidRPr="2A5C8022">
        <w:t xml:space="preserve"> da comunidade externa, apresentando a solução em sua </w:t>
      </w:r>
      <w:r w:rsidR="23E26D74" w:rsidRPr="2A5C8022">
        <w:t>form</w:t>
      </w:r>
      <w:r w:rsidR="611025B7" w:rsidRPr="2A5C8022">
        <w:t>a final.</w:t>
      </w:r>
    </w:p>
    <w:p w14:paraId="0CD06C0A" w14:textId="58F71B1F" w:rsidR="2A5C8022" w:rsidRDefault="2A5C8022" w:rsidP="2A5C8022">
      <w:pPr>
        <w:pStyle w:val="Normal0"/>
        <w:tabs>
          <w:tab w:val="right" w:pos="2265"/>
        </w:tabs>
        <w:spacing w:line="360" w:lineRule="auto"/>
        <w:ind w:firstLine="567"/>
        <w:jc w:val="center"/>
      </w:pPr>
    </w:p>
    <w:p w14:paraId="52C6A8CA" w14:textId="77777777" w:rsidR="00C40B03" w:rsidRPr="00C40B03" w:rsidRDefault="00C40B03" w:rsidP="00C40B03"/>
    <w:p w14:paraId="1C79D32E" w14:textId="220CA03A" w:rsidR="00090543" w:rsidRDefault="00EE5D97" w:rsidP="003B53AE">
      <w:pPr>
        <w:pStyle w:val="Ttulo2"/>
        <w:ind w:firstLine="567"/>
        <w:rPr>
          <w:b/>
          <w:bCs/>
          <w:color w:val="auto"/>
          <w:sz w:val="24"/>
          <w:szCs w:val="24"/>
        </w:rPr>
      </w:pPr>
      <w:bookmarkStart w:id="23" w:name="_Toc59167332"/>
      <w:bookmarkStart w:id="24" w:name="_Toc59167602"/>
      <w:r w:rsidRPr="2A5C8022">
        <w:rPr>
          <w:rFonts w:ascii="Times New Roman" w:hAnsi="Times New Roman" w:cs="Times New Roman"/>
          <w:sz w:val="24"/>
          <w:szCs w:val="24"/>
        </w:rPr>
        <w:br w:type="page"/>
      </w:r>
      <w:bookmarkStart w:id="25" w:name="_Toc43731747"/>
      <w:bookmarkStart w:id="26" w:name="_Hlk74732303"/>
      <w:r w:rsidR="687FBE49" w:rsidRPr="2A5C8022">
        <w:rPr>
          <w:b/>
          <w:bCs/>
          <w:color w:val="auto"/>
          <w:sz w:val="24"/>
          <w:szCs w:val="24"/>
        </w:rPr>
        <w:lastRenderedPageBreak/>
        <w:t xml:space="preserve">        </w:t>
      </w:r>
      <w:r w:rsidR="49DC81C3" w:rsidRPr="2A5C8022">
        <w:rPr>
          <w:b/>
          <w:bCs/>
          <w:color w:val="auto"/>
          <w:sz w:val="24"/>
          <w:szCs w:val="24"/>
        </w:rPr>
        <w:t xml:space="preserve"> </w:t>
      </w:r>
      <w:r w:rsidR="49C7CA0B" w:rsidRPr="2A5C8022">
        <w:rPr>
          <w:rFonts w:ascii="Times New Roman" w:eastAsia="Times New Roman" w:hAnsi="Times New Roman" w:cs="Times New Roman"/>
          <w:b/>
          <w:bCs/>
          <w:color w:val="auto"/>
          <w:sz w:val="24"/>
          <w:szCs w:val="24"/>
          <w:lang w:eastAsia="ja-JP"/>
        </w:rPr>
        <w:t>2.</w:t>
      </w:r>
      <w:r w:rsidR="4AEB428E" w:rsidRPr="2A5C8022">
        <w:rPr>
          <w:rFonts w:ascii="Times New Roman" w:eastAsia="Times New Roman" w:hAnsi="Times New Roman" w:cs="Times New Roman"/>
          <w:b/>
          <w:bCs/>
          <w:color w:val="auto"/>
          <w:sz w:val="24"/>
          <w:szCs w:val="24"/>
          <w:lang w:eastAsia="ja-JP"/>
        </w:rPr>
        <w:t>5</w:t>
      </w:r>
      <w:r w:rsidR="49C7CA0B" w:rsidRPr="2A5C8022">
        <w:rPr>
          <w:rFonts w:ascii="Times New Roman" w:eastAsia="Times New Roman" w:hAnsi="Times New Roman" w:cs="Times New Roman"/>
          <w:b/>
          <w:bCs/>
          <w:color w:val="auto"/>
          <w:sz w:val="24"/>
          <w:szCs w:val="24"/>
          <w:lang w:eastAsia="ja-JP"/>
        </w:rPr>
        <w:t>. Aplicação das disciplinas estudadas no Projeto Integrador</w:t>
      </w:r>
      <w:bookmarkEnd w:id="25"/>
    </w:p>
    <w:p w14:paraId="162F42D8" w14:textId="0A734FB4" w:rsidR="7D011E19" w:rsidRDefault="7D011E19" w:rsidP="7D011E19">
      <w:pPr>
        <w:tabs>
          <w:tab w:val="right" w:pos="2265"/>
        </w:tabs>
        <w:spacing w:line="360" w:lineRule="auto"/>
        <w:ind w:firstLine="567"/>
        <w:jc w:val="both"/>
        <w:rPr>
          <w:rFonts w:ascii="Times New Roman" w:eastAsia="Times New Roman" w:hAnsi="Times New Roman" w:cs="Times New Roman"/>
          <w:sz w:val="24"/>
          <w:szCs w:val="24"/>
          <w:lang w:eastAsia="ja-JP"/>
        </w:rPr>
      </w:pPr>
    </w:p>
    <w:bookmarkEnd w:id="26"/>
    <w:p w14:paraId="63AA1A9C" w14:textId="679F8FEF" w:rsidR="00090543" w:rsidRDefault="14707044" w:rsidP="50DFDF73">
      <w:pPr>
        <w:tabs>
          <w:tab w:val="right" w:pos="2265"/>
        </w:tabs>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O objetivo desta seção do referencial teórico é indicar como os conteúdos das disciplinas cursadas até aqui foram abordados no projeto e como ajudaram na concepção desta solução junto à comunidade. As disciplinas que foram aplicadas no desenvolvimento do projeto foram: Leitura e Produção de Textos, Pensamento Computacional, Projetos e Métodos para a Produção do Conhecimento, Introdução a Conceitos de Computação, Algoritmos e Programação de Computadores I,  Algoritmos e Programação de Computadores II, Fundamentos de Web, Estruturas de Dados, Formação Profissional em Computação, Sistemas Computacionais, Gestão da Inovação e Desenvolvimento de Produtos, Programação Orientada a Objetos e Banco de Dados. Abaixo está descrito qual a importância de cada disciplina citada dentro do escopo deste projeto</w:t>
      </w:r>
      <w:r w:rsidR="7A258046" w:rsidRPr="50DFDF73">
        <w:rPr>
          <w:rFonts w:ascii="Times New Roman" w:eastAsia="Times New Roman" w:hAnsi="Times New Roman" w:cs="Times New Roman"/>
          <w:sz w:val="24"/>
          <w:szCs w:val="24"/>
          <w:lang w:eastAsia="ja-JP"/>
        </w:rPr>
        <w:t xml:space="preserve">, assim como os materiais relacionados que foram </w:t>
      </w:r>
      <w:r w:rsidR="06EADAF2" w:rsidRPr="50DFDF73">
        <w:rPr>
          <w:rFonts w:ascii="Times New Roman" w:eastAsia="Times New Roman" w:hAnsi="Times New Roman" w:cs="Times New Roman"/>
          <w:sz w:val="24"/>
          <w:szCs w:val="24"/>
          <w:lang w:eastAsia="ja-JP"/>
        </w:rPr>
        <w:t>utilizados como referência.</w:t>
      </w:r>
    </w:p>
    <w:p w14:paraId="5CEAA546" w14:textId="32AC1075" w:rsidR="14707044" w:rsidRDefault="14707044" w:rsidP="50DFDF73">
      <w:pPr>
        <w:tabs>
          <w:tab w:val="right" w:pos="2265"/>
        </w:tabs>
        <w:spacing w:line="360" w:lineRule="auto"/>
        <w:ind w:firstLine="720"/>
        <w:jc w:val="both"/>
      </w:pPr>
      <w:r w:rsidRPr="50DFDF73">
        <w:rPr>
          <w:rFonts w:ascii="Times New Roman" w:eastAsia="Times New Roman" w:hAnsi="Times New Roman" w:cs="Times New Roman"/>
          <w:sz w:val="24"/>
          <w:szCs w:val="24"/>
          <w:lang w:eastAsia="ja-JP"/>
        </w:rPr>
        <w:t>Leitura e Produção de Textos - Esta matéria deu a base de conhecimentos necessários para que o grupo fizesse a produção textual do P.I de forma coesa, coerente, clara e informativa, com o uso de técnicas de revisão e reescrita orientada dos textos produzidos.</w:t>
      </w:r>
      <w:r w:rsidR="44D590D4" w:rsidRPr="50DFDF73">
        <w:rPr>
          <w:rFonts w:ascii="Times New Roman" w:eastAsia="Times New Roman" w:hAnsi="Times New Roman" w:cs="Times New Roman"/>
          <w:sz w:val="24"/>
          <w:szCs w:val="24"/>
          <w:lang w:eastAsia="ja-JP"/>
        </w:rPr>
        <w:t xml:space="preserve"> Materiais Relacionados - Slides e vídeos das aulas: A coerência textual; A coesão textual; A noção de informatividade; táticas de revisão; um texto se escreve reescrevendo. Além de materiais referentes as normas da ABNT.</w:t>
      </w:r>
    </w:p>
    <w:p w14:paraId="046AD46B" w14:textId="08456C7F" w:rsidR="14707044" w:rsidRDefault="14707044" w:rsidP="50DFDF73">
      <w:pPr>
        <w:tabs>
          <w:tab w:val="right" w:pos="2265"/>
        </w:tabs>
        <w:spacing w:line="360" w:lineRule="auto"/>
        <w:ind w:firstLine="720"/>
        <w:jc w:val="both"/>
      </w:pPr>
      <w:r w:rsidRPr="50DFDF73">
        <w:rPr>
          <w:rFonts w:ascii="Times New Roman" w:eastAsia="Times New Roman" w:hAnsi="Times New Roman" w:cs="Times New Roman"/>
          <w:sz w:val="24"/>
          <w:szCs w:val="24"/>
          <w:lang w:eastAsia="ja-JP"/>
        </w:rPr>
        <w:t>Pensamento Computacional - Utilizando-se das características principais do pensamento computacional: decomposição, detecção de padrões, abstração e construção de algoritmos, o grupo foi capaz de dividir o tema central do projeto em problemas menores para que fosse possível a elaboração do plano de ação; identificar os padrões que causavam esses problemas e resolve-los usando raciocínio lógico, sempre definindo uma sequência de passos para a resolução destes problemas; e entender como reutilizar as soluções encontradas em outro cenários, atuando de forma colaborativa por meio de canais digitais (</w:t>
      </w:r>
      <w:r w:rsidRPr="50DFDF73">
        <w:rPr>
          <w:rFonts w:ascii="Times New Roman" w:eastAsia="Times New Roman" w:hAnsi="Times New Roman" w:cs="Times New Roman"/>
          <w:i/>
          <w:iCs/>
          <w:sz w:val="24"/>
          <w:szCs w:val="24"/>
          <w:lang w:eastAsia="ja-JP"/>
        </w:rPr>
        <w:t>OneDrive</w:t>
      </w:r>
      <w:r w:rsidRPr="50DFDF73">
        <w:rPr>
          <w:rFonts w:ascii="Times New Roman" w:eastAsia="Times New Roman" w:hAnsi="Times New Roman" w:cs="Times New Roman"/>
          <w:sz w:val="24"/>
          <w:szCs w:val="24"/>
          <w:lang w:eastAsia="ja-JP"/>
        </w:rPr>
        <w:t xml:space="preserve">, E-mail Institucional, </w:t>
      </w:r>
      <w:r w:rsidRPr="50DFDF73">
        <w:rPr>
          <w:rFonts w:ascii="Times New Roman" w:eastAsia="Times New Roman" w:hAnsi="Times New Roman" w:cs="Times New Roman"/>
          <w:i/>
          <w:iCs/>
          <w:sz w:val="24"/>
          <w:szCs w:val="24"/>
          <w:lang w:eastAsia="ja-JP"/>
        </w:rPr>
        <w:t>Notion</w:t>
      </w:r>
      <w:r w:rsidRPr="50DFDF73">
        <w:rPr>
          <w:rFonts w:ascii="Times New Roman" w:eastAsia="Times New Roman" w:hAnsi="Times New Roman" w:cs="Times New Roman"/>
          <w:sz w:val="24"/>
          <w:szCs w:val="24"/>
          <w:lang w:eastAsia="ja-JP"/>
        </w:rPr>
        <w:t xml:space="preserve"> e </w:t>
      </w:r>
      <w:r w:rsidRPr="50DFDF73">
        <w:rPr>
          <w:rFonts w:ascii="Times New Roman" w:eastAsia="Times New Roman" w:hAnsi="Times New Roman" w:cs="Times New Roman"/>
          <w:i/>
          <w:iCs/>
          <w:sz w:val="24"/>
          <w:szCs w:val="24"/>
          <w:lang w:eastAsia="ja-JP"/>
        </w:rPr>
        <w:t>WhatsApp</w:t>
      </w:r>
      <w:r w:rsidRPr="50DFDF73">
        <w:rPr>
          <w:rFonts w:ascii="Times New Roman" w:eastAsia="Times New Roman" w:hAnsi="Times New Roman" w:cs="Times New Roman"/>
          <w:sz w:val="24"/>
          <w:szCs w:val="24"/>
          <w:lang w:eastAsia="ja-JP"/>
        </w:rPr>
        <w:t>).</w:t>
      </w:r>
      <w:r w:rsidR="0B3B9F82" w:rsidRPr="50DFDF73">
        <w:rPr>
          <w:rFonts w:ascii="Times New Roman" w:eastAsia="Times New Roman" w:hAnsi="Times New Roman" w:cs="Times New Roman"/>
          <w:sz w:val="24"/>
          <w:szCs w:val="24"/>
          <w:lang w:eastAsia="ja-JP"/>
        </w:rPr>
        <w:t xml:space="preserve"> Materiais Relacionados - Slides e Vídeo da Aula 2: Pilares do Pensamento Computacional. Além de materiais da SBC (Sociedade Brasileira de Computação).</w:t>
      </w:r>
    </w:p>
    <w:p w14:paraId="008B903B" w14:textId="3E9E485B" w:rsidR="14707044" w:rsidRDefault="14707044" w:rsidP="50DFDF73">
      <w:pPr>
        <w:tabs>
          <w:tab w:val="right" w:pos="2265"/>
        </w:tabs>
        <w:spacing w:line="360" w:lineRule="auto"/>
        <w:ind w:firstLine="720"/>
        <w:jc w:val="both"/>
      </w:pPr>
      <w:r w:rsidRPr="50DFDF73">
        <w:rPr>
          <w:rFonts w:ascii="Times New Roman" w:eastAsia="Times New Roman" w:hAnsi="Times New Roman" w:cs="Times New Roman"/>
          <w:sz w:val="24"/>
          <w:szCs w:val="24"/>
          <w:lang w:eastAsia="ja-JP"/>
        </w:rPr>
        <w:t xml:space="preserve">Projetos e Métodos para a Produção do Conhecimento - Esta disciplina foi a base para formatar os relatórios parcial e final em uma estrutura científica formal, comum da comunicação acadêmica para produção de textos científicos, através do uso das normas da ABNT. Aplicamos fundamentos da metodologia científica tanto na busca por informações em </w:t>
      </w:r>
      <w:r w:rsidRPr="50DFDF73">
        <w:rPr>
          <w:rFonts w:ascii="Times New Roman" w:eastAsia="Times New Roman" w:hAnsi="Times New Roman" w:cs="Times New Roman"/>
          <w:sz w:val="24"/>
          <w:szCs w:val="24"/>
          <w:lang w:eastAsia="ja-JP"/>
        </w:rPr>
        <w:lastRenderedPageBreak/>
        <w:t>fontes de relevância acadêmica, quanto no planejamento e elaboração das pesquisas com a comunidade. Também foi a base para se fazer as referências e citações de forma padronizada e construir a bibliografia de forma correta.</w:t>
      </w:r>
      <w:r w:rsidR="28C537CF" w:rsidRPr="50DFDF73">
        <w:rPr>
          <w:rFonts w:ascii="Times New Roman" w:eastAsia="Times New Roman" w:hAnsi="Times New Roman" w:cs="Times New Roman"/>
          <w:sz w:val="24"/>
          <w:szCs w:val="24"/>
          <w:lang w:eastAsia="ja-JP"/>
        </w:rPr>
        <w:t xml:space="preserve"> Materiais Relacionados - Slides e vídeos das aulas: A comunicação científica; Base de dados científicos; Fundamentos da metodologia científica. Além de materiais referentes as normas da ABNT.</w:t>
      </w:r>
    </w:p>
    <w:p w14:paraId="10D78218" w14:textId="01EE3154" w:rsidR="00090543" w:rsidRDefault="14707044" w:rsidP="50DFDF73">
      <w:pPr>
        <w:tabs>
          <w:tab w:val="right" w:pos="2265"/>
        </w:tabs>
        <w:spacing w:line="360" w:lineRule="auto"/>
        <w:ind w:firstLine="567"/>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t xml:space="preserve"> Introdução a Conceitos de Computação - Forneceu as noções básicas sobre o funcionamento de dispositivos computacionais, tipos de arquivos, redes, sistemas operacionais e arquitetura de computadores.</w:t>
      </w:r>
      <w:r w:rsidR="2EA692E4" w:rsidRPr="50DFDF73">
        <w:rPr>
          <w:rFonts w:ascii="Times New Roman" w:eastAsia="Times New Roman" w:hAnsi="Times New Roman" w:cs="Times New Roman"/>
          <w:sz w:val="24"/>
          <w:szCs w:val="24"/>
          <w:lang w:eastAsia="ja-JP"/>
        </w:rPr>
        <w:t xml:space="preserve"> Materiais Relacionados - Slides e vídeos das aulas: </w:t>
      </w:r>
      <w:r w:rsidR="2EA692E4" w:rsidRPr="50DFDF73">
        <w:rPr>
          <w:rFonts w:ascii="Times New Roman" w:eastAsia="Times New Roman" w:hAnsi="Times New Roman" w:cs="Times New Roman"/>
          <w:i/>
          <w:iCs/>
          <w:sz w:val="24"/>
          <w:szCs w:val="24"/>
          <w:lang w:eastAsia="ja-JP"/>
        </w:rPr>
        <w:t>Hardware</w:t>
      </w:r>
      <w:r w:rsidR="2EA692E4" w:rsidRPr="50DFDF73">
        <w:rPr>
          <w:rFonts w:ascii="Times New Roman" w:eastAsia="Times New Roman" w:hAnsi="Times New Roman" w:cs="Times New Roman"/>
          <w:sz w:val="24"/>
          <w:szCs w:val="24"/>
          <w:lang w:eastAsia="ja-JP"/>
        </w:rPr>
        <w:t xml:space="preserve">; </w:t>
      </w:r>
      <w:r w:rsidR="2EA692E4" w:rsidRPr="50DFDF73">
        <w:rPr>
          <w:rFonts w:ascii="Times New Roman" w:eastAsia="Times New Roman" w:hAnsi="Times New Roman" w:cs="Times New Roman"/>
          <w:i/>
          <w:iCs/>
          <w:sz w:val="24"/>
          <w:szCs w:val="24"/>
          <w:lang w:eastAsia="ja-JP"/>
        </w:rPr>
        <w:t>Software</w:t>
      </w:r>
      <w:r w:rsidR="2EA692E4" w:rsidRPr="50DFDF73">
        <w:rPr>
          <w:rFonts w:ascii="Times New Roman" w:eastAsia="Times New Roman" w:hAnsi="Times New Roman" w:cs="Times New Roman"/>
          <w:sz w:val="24"/>
          <w:szCs w:val="24"/>
          <w:lang w:eastAsia="ja-JP"/>
        </w:rPr>
        <w:t xml:space="preserve">; Redes de Computadores; Sistema Operacional. </w:t>
      </w:r>
    </w:p>
    <w:p w14:paraId="5A6DFBCA" w14:textId="073DCFE9" w:rsidR="00090543" w:rsidRDefault="14707044" w:rsidP="50DFDF73">
      <w:pPr>
        <w:tabs>
          <w:tab w:val="right" w:pos="2265"/>
        </w:tabs>
        <w:spacing w:line="360" w:lineRule="auto"/>
        <w:ind w:firstLine="567"/>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t>Algoritmos e Programação de Computadores I - Possibilitou compreender os conceitos básicos de programação e descrever algoritmos para resolver problemas utilizando a linguagem de programação Python, que foi escolhida para a implementação do projeto por ser a base comum de todos os integrantes do grupo. Essa matéria foi útil no desenvolvimento e implementação dos algoritmos utilizados no projeto, através da IDE (</w:t>
      </w:r>
      <w:r w:rsidRPr="50DFDF73">
        <w:rPr>
          <w:rFonts w:ascii="Times New Roman" w:eastAsia="Times New Roman" w:hAnsi="Times New Roman" w:cs="Times New Roman"/>
          <w:i/>
          <w:iCs/>
          <w:sz w:val="24"/>
          <w:szCs w:val="24"/>
          <w:lang w:eastAsia="ja-JP"/>
        </w:rPr>
        <w:t>Integrated Development Environment</w:t>
      </w:r>
      <w:r w:rsidRPr="50DFDF73">
        <w:rPr>
          <w:rFonts w:ascii="Times New Roman" w:eastAsia="Times New Roman" w:hAnsi="Times New Roman" w:cs="Times New Roman"/>
          <w:sz w:val="24"/>
          <w:szCs w:val="24"/>
          <w:lang w:eastAsia="ja-JP"/>
        </w:rPr>
        <w:t>) PyCharm, assim como na compreensão da documentação e utilização do Framework Django.</w:t>
      </w:r>
      <w:r w:rsidR="1A420023" w:rsidRPr="50DFDF73">
        <w:rPr>
          <w:rFonts w:ascii="Times New Roman" w:eastAsia="Times New Roman" w:hAnsi="Times New Roman" w:cs="Times New Roman"/>
          <w:sz w:val="24"/>
          <w:szCs w:val="24"/>
          <w:lang w:eastAsia="ja-JP"/>
        </w:rPr>
        <w:t xml:space="preserve"> Materiais Relacionados - Slides e vídeos das aulas: Noção de algoritmos; Sobre </w:t>
      </w:r>
      <w:r w:rsidR="1A420023" w:rsidRPr="50DFDF73">
        <w:rPr>
          <w:rFonts w:ascii="Times New Roman" w:eastAsia="Times New Roman" w:hAnsi="Times New Roman" w:cs="Times New Roman"/>
          <w:i/>
          <w:iCs/>
          <w:sz w:val="24"/>
          <w:szCs w:val="24"/>
          <w:lang w:eastAsia="ja-JP"/>
        </w:rPr>
        <w:t>Python</w:t>
      </w:r>
      <w:r w:rsidR="1A420023" w:rsidRPr="50DFDF73">
        <w:rPr>
          <w:rFonts w:ascii="Times New Roman" w:eastAsia="Times New Roman" w:hAnsi="Times New Roman" w:cs="Times New Roman"/>
          <w:sz w:val="24"/>
          <w:szCs w:val="24"/>
          <w:lang w:eastAsia="ja-JP"/>
        </w:rPr>
        <w:t xml:space="preserve">; Programas em </w:t>
      </w:r>
      <w:r w:rsidR="1A420023" w:rsidRPr="50DFDF73">
        <w:rPr>
          <w:rFonts w:ascii="Times New Roman" w:eastAsia="Times New Roman" w:hAnsi="Times New Roman" w:cs="Times New Roman"/>
          <w:i/>
          <w:iCs/>
          <w:sz w:val="24"/>
          <w:szCs w:val="24"/>
          <w:lang w:eastAsia="ja-JP"/>
        </w:rPr>
        <w:t>Python</w:t>
      </w:r>
      <w:r w:rsidR="1A420023" w:rsidRPr="50DFDF73">
        <w:rPr>
          <w:rFonts w:ascii="Times New Roman" w:eastAsia="Times New Roman" w:hAnsi="Times New Roman" w:cs="Times New Roman"/>
          <w:sz w:val="24"/>
          <w:szCs w:val="24"/>
          <w:lang w:eastAsia="ja-JP"/>
        </w:rPr>
        <w:t>, Biblioteca padrão</w:t>
      </w:r>
      <w:r w:rsidR="1A420023" w:rsidRPr="50DFDF73">
        <w:rPr>
          <w:rFonts w:ascii="Times New Roman" w:eastAsia="Times New Roman" w:hAnsi="Times New Roman" w:cs="Times New Roman"/>
          <w:i/>
          <w:iCs/>
          <w:sz w:val="24"/>
          <w:szCs w:val="24"/>
          <w:lang w:eastAsia="ja-JP"/>
        </w:rPr>
        <w:t xml:space="preserve"> Python</w:t>
      </w:r>
      <w:r w:rsidR="1A420023" w:rsidRPr="50DFDF73">
        <w:rPr>
          <w:rFonts w:ascii="Times New Roman" w:eastAsia="Times New Roman" w:hAnsi="Times New Roman" w:cs="Times New Roman"/>
          <w:sz w:val="24"/>
          <w:szCs w:val="24"/>
          <w:lang w:eastAsia="ja-JP"/>
        </w:rPr>
        <w:t>.</w:t>
      </w:r>
    </w:p>
    <w:p w14:paraId="07B9AF49" w14:textId="7775C4F3" w:rsidR="00090543" w:rsidRDefault="14707044" w:rsidP="50DFDF73">
      <w:pPr>
        <w:tabs>
          <w:tab w:val="right" w:pos="2265"/>
        </w:tabs>
        <w:spacing w:line="360" w:lineRule="auto"/>
        <w:ind w:firstLine="567"/>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t>Algoritmos e Programação de Computadores II – Reforçou os conhecimentos de programação em Python, composição de programas com múltiplos arquivos de código fonte, uso de bibliotecas, APIs (A</w:t>
      </w:r>
      <w:r w:rsidRPr="50DFDF73">
        <w:rPr>
          <w:rFonts w:ascii="Times New Roman" w:eastAsia="Times New Roman" w:hAnsi="Times New Roman" w:cs="Times New Roman"/>
          <w:i/>
          <w:iCs/>
          <w:sz w:val="24"/>
          <w:szCs w:val="24"/>
          <w:lang w:eastAsia="ja-JP"/>
        </w:rPr>
        <w:t>pplication Programming Interface</w:t>
      </w:r>
      <w:r w:rsidRPr="50DFDF73">
        <w:rPr>
          <w:rFonts w:ascii="Times New Roman" w:eastAsia="Times New Roman" w:hAnsi="Times New Roman" w:cs="Times New Roman"/>
          <w:sz w:val="24"/>
          <w:szCs w:val="24"/>
          <w:lang w:eastAsia="ja-JP"/>
        </w:rPr>
        <w:t>) e GUIs (</w:t>
      </w:r>
      <w:r w:rsidRPr="50DFDF73">
        <w:rPr>
          <w:rFonts w:ascii="Times New Roman" w:eastAsia="Times New Roman" w:hAnsi="Times New Roman" w:cs="Times New Roman"/>
          <w:i/>
          <w:iCs/>
          <w:sz w:val="24"/>
          <w:szCs w:val="24"/>
          <w:lang w:eastAsia="ja-JP"/>
        </w:rPr>
        <w:t>Graphical User Interface</w:t>
      </w:r>
      <w:r w:rsidRPr="50DFDF73">
        <w:rPr>
          <w:rFonts w:ascii="Times New Roman" w:eastAsia="Times New Roman" w:hAnsi="Times New Roman" w:cs="Times New Roman"/>
          <w:sz w:val="24"/>
          <w:szCs w:val="24"/>
          <w:lang w:eastAsia="ja-JP"/>
        </w:rPr>
        <w:t xml:space="preserve">). Além de introduzir noções de programação orientada a objetos, gerenciamento de memória e manipulação de dados em formato </w:t>
      </w:r>
      <w:r w:rsidRPr="50DFDF73">
        <w:rPr>
          <w:rFonts w:ascii="Times New Roman" w:eastAsia="Times New Roman" w:hAnsi="Times New Roman" w:cs="Times New Roman"/>
          <w:i/>
          <w:iCs/>
          <w:sz w:val="24"/>
          <w:szCs w:val="24"/>
          <w:lang w:eastAsia="ja-JP"/>
        </w:rPr>
        <w:t>JSON</w:t>
      </w:r>
      <w:r w:rsidRPr="50DFDF73">
        <w:rPr>
          <w:rFonts w:ascii="Times New Roman" w:eastAsia="Times New Roman" w:hAnsi="Times New Roman" w:cs="Times New Roman"/>
          <w:sz w:val="24"/>
          <w:szCs w:val="24"/>
          <w:lang w:eastAsia="ja-JP"/>
        </w:rPr>
        <w:t xml:space="preserve">. Também possibilitou o controle de versão através do </w:t>
      </w:r>
      <w:r w:rsidR="168B4FF6" w:rsidRPr="50DFDF73">
        <w:rPr>
          <w:rFonts w:ascii="Times New Roman" w:eastAsia="Times New Roman" w:hAnsi="Times New Roman" w:cs="Times New Roman"/>
          <w:i/>
          <w:iCs/>
          <w:sz w:val="24"/>
          <w:szCs w:val="24"/>
          <w:lang w:eastAsia="ja-JP"/>
        </w:rPr>
        <w:t>G</w:t>
      </w:r>
      <w:r w:rsidRPr="50DFDF73">
        <w:rPr>
          <w:rFonts w:ascii="Times New Roman" w:eastAsia="Times New Roman" w:hAnsi="Times New Roman" w:cs="Times New Roman"/>
          <w:i/>
          <w:iCs/>
          <w:sz w:val="24"/>
          <w:szCs w:val="24"/>
          <w:lang w:eastAsia="ja-JP"/>
        </w:rPr>
        <w:t>it</w:t>
      </w:r>
      <w:r w:rsidRPr="50DFDF73">
        <w:rPr>
          <w:rFonts w:ascii="Times New Roman" w:eastAsia="Times New Roman" w:hAnsi="Times New Roman" w:cs="Times New Roman"/>
          <w:sz w:val="24"/>
          <w:szCs w:val="24"/>
          <w:lang w:eastAsia="ja-JP"/>
        </w:rPr>
        <w:t xml:space="preserve"> e do </w:t>
      </w:r>
      <w:r w:rsidR="575DBDC3" w:rsidRPr="50DFDF73">
        <w:rPr>
          <w:rFonts w:ascii="Times New Roman" w:eastAsia="Times New Roman" w:hAnsi="Times New Roman" w:cs="Times New Roman"/>
          <w:i/>
          <w:iCs/>
          <w:sz w:val="24"/>
          <w:szCs w:val="24"/>
          <w:lang w:eastAsia="ja-JP"/>
        </w:rPr>
        <w:t>G</w:t>
      </w:r>
      <w:r w:rsidRPr="50DFDF73">
        <w:rPr>
          <w:rFonts w:ascii="Times New Roman" w:eastAsia="Times New Roman" w:hAnsi="Times New Roman" w:cs="Times New Roman"/>
          <w:i/>
          <w:iCs/>
          <w:sz w:val="24"/>
          <w:szCs w:val="24"/>
          <w:lang w:eastAsia="ja-JP"/>
        </w:rPr>
        <w:t>ithub</w:t>
      </w:r>
      <w:r w:rsidRPr="50DFDF73">
        <w:rPr>
          <w:rFonts w:ascii="Times New Roman" w:eastAsia="Times New Roman" w:hAnsi="Times New Roman" w:cs="Times New Roman"/>
          <w:sz w:val="24"/>
          <w:szCs w:val="24"/>
          <w:lang w:eastAsia="ja-JP"/>
        </w:rPr>
        <w:t>.</w:t>
      </w:r>
      <w:r w:rsidR="667526AE" w:rsidRPr="50DFDF73">
        <w:rPr>
          <w:rFonts w:ascii="Times New Roman" w:eastAsia="Times New Roman" w:hAnsi="Times New Roman" w:cs="Times New Roman"/>
          <w:sz w:val="24"/>
          <w:szCs w:val="24"/>
          <w:lang w:eastAsia="ja-JP"/>
        </w:rPr>
        <w:t xml:space="preserve"> Materiais Relacionados - Slides e vídeos das aulas: </w:t>
      </w:r>
      <w:r w:rsidR="667526AE" w:rsidRPr="50DFDF73">
        <w:rPr>
          <w:rFonts w:ascii="Times New Roman" w:eastAsia="Times New Roman" w:hAnsi="Times New Roman" w:cs="Times New Roman"/>
          <w:i/>
          <w:iCs/>
          <w:sz w:val="24"/>
          <w:szCs w:val="24"/>
          <w:lang w:eastAsia="ja-JP"/>
        </w:rPr>
        <w:t>Git</w:t>
      </w:r>
      <w:r w:rsidR="667526AE" w:rsidRPr="50DFDF73">
        <w:rPr>
          <w:rFonts w:ascii="Times New Roman" w:eastAsia="Times New Roman" w:hAnsi="Times New Roman" w:cs="Times New Roman"/>
          <w:sz w:val="24"/>
          <w:szCs w:val="24"/>
          <w:lang w:eastAsia="ja-JP"/>
        </w:rPr>
        <w:t xml:space="preserve"> e </w:t>
      </w:r>
      <w:r w:rsidR="667526AE" w:rsidRPr="50DFDF73">
        <w:rPr>
          <w:rFonts w:ascii="Times New Roman" w:eastAsia="Times New Roman" w:hAnsi="Times New Roman" w:cs="Times New Roman"/>
          <w:i/>
          <w:iCs/>
          <w:sz w:val="24"/>
          <w:szCs w:val="24"/>
          <w:lang w:eastAsia="ja-JP"/>
        </w:rPr>
        <w:t>Github</w:t>
      </w:r>
      <w:r w:rsidR="667526AE" w:rsidRPr="50DFDF73">
        <w:rPr>
          <w:rFonts w:ascii="Times New Roman" w:eastAsia="Times New Roman" w:hAnsi="Times New Roman" w:cs="Times New Roman"/>
          <w:sz w:val="24"/>
          <w:szCs w:val="24"/>
          <w:lang w:eastAsia="ja-JP"/>
        </w:rPr>
        <w:t xml:space="preserve">; </w:t>
      </w:r>
      <w:r w:rsidR="667526AE" w:rsidRPr="50DFDF73">
        <w:rPr>
          <w:rFonts w:ascii="Times New Roman" w:eastAsia="Times New Roman" w:hAnsi="Times New Roman" w:cs="Times New Roman"/>
          <w:i/>
          <w:iCs/>
          <w:sz w:val="24"/>
          <w:szCs w:val="24"/>
          <w:lang w:eastAsia="ja-JP"/>
        </w:rPr>
        <w:t>HTML</w:t>
      </w:r>
      <w:r w:rsidR="667526AE" w:rsidRPr="50DFDF73">
        <w:rPr>
          <w:rFonts w:ascii="Times New Roman" w:eastAsia="Times New Roman" w:hAnsi="Times New Roman" w:cs="Times New Roman"/>
          <w:sz w:val="24"/>
          <w:szCs w:val="24"/>
          <w:lang w:eastAsia="ja-JP"/>
        </w:rPr>
        <w:t xml:space="preserve"> e </w:t>
      </w:r>
      <w:r w:rsidR="667526AE" w:rsidRPr="50DFDF73">
        <w:rPr>
          <w:rFonts w:ascii="Times New Roman" w:eastAsia="Times New Roman" w:hAnsi="Times New Roman" w:cs="Times New Roman"/>
          <w:i/>
          <w:iCs/>
          <w:sz w:val="24"/>
          <w:szCs w:val="24"/>
          <w:lang w:eastAsia="ja-JP"/>
        </w:rPr>
        <w:t>JSON</w:t>
      </w:r>
      <w:r w:rsidR="667526AE" w:rsidRPr="50DFDF73">
        <w:rPr>
          <w:rFonts w:ascii="Times New Roman" w:eastAsia="Times New Roman" w:hAnsi="Times New Roman" w:cs="Times New Roman"/>
          <w:sz w:val="24"/>
          <w:szCs w:val="24"/>
          <w:lang w:eastAsia="ja-JP"/>
        </w:rPr>
        <w:t xml:space="preserve">; Programação orientada a objetos I e II; Interfaces gráficas em </w:t>
      </w:r>
      <w:r w:rsidR="667526AE" w:rsidRPr="50DFDF73">
        <w:rPr>
          <w:rFonts w:ascii="Times New Roman" w:eastAsia="Times New Roman" w:hAnsi="Times New Roman" w:cs="Times New Roman"/>
          <w:i/>
          <w:iCs/>
          <w:sz w:val="24"/>
          <w:szCs w:val="24"/>
          <w:lang w:eastAsia="ja-JP"/>
        </w:rPr>
        <w:t>Python</w:t>
      </w:r>
      <w:r w:rsidR="667526AE" w:rsidRPr="50DFDF73">
        <w:rPr>
          <w:rFonts w:ascii="Times New Roman" w:eastAsia="Times New Roman" w:hAnsi="Times New Roman" w:cs="Times New Roman"/>
          <w:sz w:val="24"/>
          <w:szCs w:val="24"/>
          <w:lang w:eastAsia="ja-JP"/>
        </w:rPr>
        <w:t xml:space="preserve"> I e II, </w:t>
      </w:r>
      <w:r w:rsidR="667526AE" w:rsidRPr="50DFDF73">
        <w:rPr>
          <w:rFonts w:ascii="Times New Roman" w:eastAsia="Times New Roman" w:hAnsi="Times New Roman" w:cs="Times New Roman"/>
          <w:i/>
          <w:iCs/>
          <w:sz w:val="24"/>
          <w:szCs w:val="24"/>
          <w:lang w:eastAsia="ja-JP"/>
        </w:rPr>
        <w:t>Python</w:t>
      </w:r>
      <w:r w:rsidR="667526AE" w:rsidRPr="50DFDF73">
        <w:rPr>
          <w:rFonts w:ascii="Times New Roman" w:eastAsia="Times New Roman" w:hAnsi="Times New Roman" w:cs="Times New Roman"/>
          <w:sz w:val="24"/>
          <w:szCs w:val="24"/>
          <w:lang w:eastAsia="ja-JP"/>
        </w:rPr>
        <w:t xml:space="preserve"> </w:t>
      </w:r>
      <w:r w:rsidR="6C424631" w:rsidRPr="50DFDF73">
        <w:rPr>
          <w:rFonts w:ascii="Times New Roman" w:eastAsia="Times New Roman" w:hAnsi="Times New Roman" w:cs="Times New Roman"/>
          <w:sz w:val="24"/>
          <w:szCs w:val="24"/>
          <w:lang w:eastAsia="ja-JP"/>
        </w:rPr>
        <w:t>WWW</w:t>
      </w:r>
      <w:r w:rsidR="667526AE" w:rsidRPr="50DFDF73">
        <w:rPr>
          <w:rFonts w:ascii="Times New Roman" w:eastAsia="Times New Roman" w:hAnsi="Times New Roman" w:cs="Times New Roman"/>
          <w:sz w:val="24"/>
          <w:szCs w:val="24"/>
          <w:lang w:eastAsia="ja-JP"/>
        </w:rPr>
        <w:t xml:space="preserve"> </w:t>
      </w:r>
      <w:r w:rsidR="667526AE" w:rsidRPr="50DFDF73">
        <w:rPr>
          <w:rFonts w:ascii="Times New Roman" w:eastAsia="Times New Roman" w:hAnsi="Times New Roman" w:cs="Times New Roman"/>
          <w:i/>
          <w:iCs/>
          <w:sz w:val="24"/>
          <w:szCs w:val="24"/>
          <w:lang w:eastAsia="ja-JP"/>
        </w:rPr>
        <w:t>API</w:t>
      </w:r>
      <w:r w:rsidR="667526AE" w:rsidRPr="50DFDF73">
        <w:rPr>
          <w:rFonts w:ascii="Times New Roman" w:eastAsia="Times New Roman" w:hAnsi="Times New Roman" w:cs="Times New Roman"/>
          <w:sz w:val="24"/>
          <w:szCs w:val="24"/>
          <w:lang w:eastAsia="ja-JP"/>
        </w:rPr>
        <w:t>.</w:t>
      </w:r>
    </w:p>
    <w:p w14:paraId="77B09848" w14:textId="0C5ED924" w:rsidR="00090543" w:rsidRDefault="14707044" w:rsidP="50DFDF73">
      <w:pPr>
        <w:tabs>
          <w:tab w:val="right" w:pos="2265"/>
        </w:tabs>
        <w:spacing w:line="360" w:lineRule="auto"/>
        <w:ind w:firstLine="567"/>
        <w:jc w:val="both"/>
        <w:rPr>
          <w:rFonts w:ascii="Times New Roman" w:eastAsia="Times New Roman" w:hAnsi="Times New Roman" w:cs="Times New Roman"/>
          <w:b/>
          <w:bCs/>
          <w:sz w:val="24"/>
          <w:szCs w:val="24"/>
        </w:rPr>
      </w:pPr>
      <w:r w:rsidRPr="50DFDF73">
        <w:rPr>
          <w:rFonts w:ascii="Times New Roman" w:eastAsia="Times New Roman" w:hAnsi="Times New Roman" w:cs="Times New Roman"/>
          <w:sz w:val="24"/>
          <w:szCs w:val="24"/>
          <w:lang w:eastAsia="ja-JP"/>
        </w:rPr>
        <w:t xml:space="preserve"> Fundamentos de Web – Forneceu noções da estrutura de documentos na </w:t>
      </w:r>
      <w:r w:rsidR="04B7B4F6" w:rsidRPr="50DFDF73">
        <w:rPr>
          <w:rFonts w:ascii="Times New Roman" w:eastAsia="Times New Roman" w:hAnsi="Times New Roman" w:cs="Times New Roman"/>
          <w:i/>
          <w:iCs/>
          <w:sz w:val="24"/>
          <w:szCs w:val="24"/>
          <w:lang w:eastAsia="ja-JP"/>
        </w:rPr>
        <w:t>web</w:t>
      </w:r>
      <w:r w:rsidRPr="50DFDF73">
        <w:rPr>
          <w:rFonts w:ascii="Times New Roman" w:eastAsia="Times New Roman" w:hAnsi="Times New Roman" w:cs="Times New Roman"/>
          <w:sz w:val="24"/>
          <w:szCs w:val="24"/>
          <w:lang w:eastAsia="ja-JP"/>
        </w:rPr>
        <w:t xml:space="preserve"> e seus formatos (</w:t>
      </w:r>
      <w:r w:rsidRPr="50DFDF73">
        <w:rPr>
          <w:rFonts w:ascii="Times New Roman" w:eastAsia="Times New Roman" w:hAnsi="Times New Roman" w:cs="Times New Roman"/>
          <w:i/>
          <w:iCs/>
          <w:sz w:val="24"/>
          <w:szCs w:val="24"/>
          <w:lang w:eastAsia="ja-JP"/>
        </w:rPr>
        <w:t>XML</w:t>
      </w:r>
      <w:r w:rsidRPr="50DFDF73">
        <w:rPr>
          <w:rFonts w:ascii="Times New Roman" w:eastAsia="Times New Roman" w:hAnsi="Times New Roman" w:cs="Times New Roman"/>
          <w:sz w:val="24"/>
          <w:szCs w:val="24"/>
          <w:lang w:eastAsia="ja-JP"/>
        </w:rPr>
        <w:t xml:space="preserve"> e </w:t>
      </w:r>
      <w:r w:rsidRPr="50DFDF73">
        <w:rPr>
          <w:rFonts w:ascii="Times New Roman" w:eastAsia="Times New Roman" w:hAnsi="Times New Roman" w:cs="Times New Roman"/>
          <w:i/>
          <w:iCs/>
          <w:sz w:val="24"/>
          <w:szCs w:val="24"/>
          <w:lang w:eastAsia="ja-JP"/>
        </w:rPr>
        <w:t>HTML</w:t>
      </w:r>
      <w:r w:rsidRPr="50DFDF73">
        <w:rPr>
          <w:rFonts w:ascii="Times New Roman" w:eastAsia="Times New Roman" w:hAnsi="Times New Roman" w:cs="Times New Roman"/>
          <w:sz w:val="24"/>
          <w:szCs w:val="24"/>
          <w:lang w:eastAsia="ja-JP"/>
        </w:rPr>
        <w:t xml:space="preserve">). Também introduziu conceitos sobre a formatação da estrutura e aparência dos documentos com programação em </w:t>
      </w:r>
      <w:r w:rsidRPr="50DFDF73">
        <w:rPr>
          <w:rFonts w:ascii="Times New Roman" w:eastAsia="Times New Roman" w:hAnsi="Times New Roman" w:cs="Times New Roman"/>
          <w:i/>
          <w:iCs/>
          <w:sz w:val="24"/>
          <w:szCs w:val="24"/>
          <w:lang w:eastAsia="ja-JP"/>
        </w:rPr>
        <w:t>HTML5</w:t>
      </w:r>
      <w:r w:rsidRPr="50DFDF73">
        <w:rPr>
          <w:rFonts w:ascii="Times New Roman" w:eastAsia="Times New Roman" w:hAnsi="Times New Roman" w:cs="Times New Roman"/>
          <w:sz w:val="24"/>
          <w:szCs w:val="24"/>
          <w:lang w:eastAsia="ja-JP"/>
        </w:rPr>
        <w:t xml:space="preserve"> e </w:t>
      </w:r>
      <w:r w:rsidRPr="50DFDF73">
        <w:rPr>
          <w:rFonts w:ascii="Times New Roman" w:eastAsia="Times New Roman" w:hAnsi="Times New Roman" w:cs="Times New Roman"/>
          <w:i/>
          <w:iCs/>
          <w:sz w:val="24"/>
          <w:szCs w:val="24"/>
          <w:lang w:eastAsia="ja-JP"/>
        </w:rPr>
        <w:t>CSS</w:t>
      </w:r>
      <w:r w:rsidRPr="50DFDF73">
        <w:rPr>
          <w:rFonts w:ascii="Times New Roman" w:eastAsia="Times New Roman" w:hAnsi="Times New Roman" w:cs="Times New Roman"/>
          <w:sz w:val="24"/>
          <w:szCs w:val="24"/>
          <w:lang w:eastAsia="ja-JP"/>
        </w:rPr>
        <w:t>.</w:t>
      </w:r>
      <w:r w:rsidR="3DACF385" w:rsidRPr="50DFDF73">
        <w:rPr>
          <w:rFonts w:ascii="Times New Roman" w:eastAsia="Times New Roman" w:hAnsi="Times New Roman" w:cs="Times New Roman"/>
          <w:sz w:val="24"/>
          <w:szCs w:val="24"/>
          <w:lang w:eastAsia="ja-JP"/>
        </w:rPr>
        <w:t xml:space="preserve"> Materiais Relacionados - Slides e vídeos das aulas: Desenvolvimento de páginas </w:t>
      </w:r>
      <w:r w:rsidR="3DACF385" w:rsidRPr="50DFDF73">
        <w:rPr>
          <w:rFonts w:ascii="Times New Roman" w:eastAsia="Times New Roman" w:hAnsi="Times New Roman" w:cs="Times New Roman"/>
          <w:i/>
          <w:iCs/>
          <w:sz w:val="24"/>
          <w:szCs w:val="24"/>
          <w:lang w:eastAsia="ja-JP"/>
        </w:rPr>
        <w:t>Web</w:t>
      </w:r>
      <w:r w:rsidR="3DACF385" w:rsidRPr="50DFDF73">
        <w:rPr>
          <w:rFonts w:ascii="Times New Roman" w:eastAsia="Times New Roman" w:hAnsi="Times New Roman" w:cs="Times New Roman"/>
          <w:sz w:val="24"/>
          <w:szCs w:val="24"/>
          <w:lang w:eastAsia="ja-JP"/>
        </w:rPr>
        <w:t xml:space="preserve"> com </w:t>
      </w:r>
      <w:r w:rsidR="3DACF385" w:rsidRPr="50DFDF73">
        <w:rPr>
          <w:rFonts w:ascii="Times New Roman" w:eastAsia="Times New Roman" w:hAnsi="Times New Roman" w:cs="Times New Roman"/>
          <w:i/>
          <w:iCs/>
          <w:sz w:val="24"/>
          <w:szCs w:val="24"/>
          <w:lang w:eastAsia="ja-JP"/>
        </w:rPr>
        <w:t>HTML5</w:t>
      </w:r>
      <w:r w:rsidR="3DACF385" w:rsidRPr="50DFDF73">
        <w:rPr>
          <w:rFonts w:ascii="Times New Roman" w:eastAsia="Times New Roman" w:hAnsi="Times New Roman" w:cs="Times New Roman"/>
          <w:sz w:val="24"/>
          <w:szCs w:val="24"/>
          <w:lang w:eastAsia="ja-JP"/>
        </w:rPr>
        <w:t xml:space="preserve"> e </w:t>
      </w:r>
      <w:r w:rsidR="3DACF385" w:rsidRPr="50DFDF73">
        <w:rPr>
          <w:rFonts w:ascii="Times New Roman" w:eastAsia="Times New Roman" w:hAnsi="Times New Roman" w:cs="Times New Roman"/>
          <w:i/>
          <w:iCs/>
          <w:sz w:val="24"/>
          <w:szCs w:val="24"/>
          <w:lang w:eastAsia="ja-JP"/>
        </w:rPr>
        <w:t>CSS</w:t>
      </w:r>
      <w:r w:rsidR="3DACF385" w:rsidRPr="50DFDF73">
        <w:rPr>
          <w:rFonts w:ascii="Times New Roman" w:eastAsia="Times New Roman" w:hAnsi="Times New Roman" w:cs="Times New Roman"/>
          <w:sz w:val="24"/>
          <w:szCs w:val="24"/>
          <w:lang w:eastAsia="ja-JP"/>
        </w:rPr>
        <w:t xml:space="preserve"> parte 1, 2 e 3; </w:t>
      </w:r>
      <w:r w:rsidR="3DACF385" w:rsidRPr="50DFDF73">
        <w:rPr>
          <w:rFonts w:ascii="Times New Roman" w:eastAsia="Times New Roman" w:hAnsi="Times New Roman" w:cs="Times New Roman"/>
          <w:i/>
          <w:iCs/>
          <w:sz w:val="24"/>
          <w:szCs w:val="24"/>
          <w:lang w:eastAsia="ja-JP"/>
        </w:rPr>
        <w:t xml:space="preserve">Hypertext Markup Language </w:t>
      </w:r>
      <w:r w:rsidR="3DACF385" w:rsidRPr="50DFDF73">
        <w:rPr>
          <w:rFonts w:ascii="Times New Roman" w:eastAsia="Times New Roman" w:hAnsi="Times New Roman" w:cs="Times New Roman"/>
          <w:sz w:val="24"/>
          <w:szCs w:val="24"/>
          <w:lang w:eastAsia="ja-JP"/>
        </w:rPr>
        <w:t xml:space="preserve">Versão 5; </w:t>
      </w:r>
      <w:r w:rsidR="3DACF385" w:rsidRPr="50DFDF73">
        <w:rPr>
          <w:rFonts w:ascii="Times New Roman" w:eastAsia="Times New Roman" w:hAnsi="Times New Roman" w:cs="Times New Roman"/>
          <w:i/>
          <w:iCs/>
          <w:sz w:val="24"/>
          <w:szCs w:val="24"/>
          <w:lang w:eastAsia="ja-JP"/>
        </w:rPr>
        <w:t>CSS</w:t>
      </w:r>
      <w:r w:rsidR="3DACF385" w:rsidRPr="50DFDF73">
        <w:rPr>
          <w:rFonts w:ascii="Times New Roman" w:eastAsia="Times New Roman" w:hAnsi="Times New Roman" w:cs="Times New Roman"/>
          <w:sz w:val="24"/>
          <w:szCs w:val="24"/>
          <w:lang w:eastAsia="ja-JP"/>
        </w:rPr>
        <w:t xml:space="preserve"> - </w:t>
      </w:r>
      <w:r w:rsidR="3DACF385" w:rsidRPr="50DFDF73">
        <w:rPr>
          <w:rFonts w:ascii="Times New Roman" w:eastAsia="Times New Roman" w:hAnsi="Times New Roman" w:cs="Times New Roman"/>
          <w:i/>
          <w:iCs/>
          <w:sz w:val="24"/>
          <w:szCs w:val="24"/>
          <w:lang w:eastAsia="ja-JP"/>
        </w:rPr>
        <w:t>Cascading Style Sheets</w:t>
      </w:r>
      <w:r w:rsidR="3DACF385" w:rsidRPr="50DFDF73">
        <w:rPr>
          <w:rFonts w:ascii="Times New Roman" w:eastAsia="Times New Roman" w:hAnsi="Times New Roman" w:cs="Times New Roman"/>
          <w:sz w:val="24"/>
          <w:szCs w:val="24"/>
          <w:lang w:eastAsia="ja-JP"/>
        </w:rPr>
        <w:t>.</w:t>
      </w:r>
    </w:p>
    <w:p w14:paraId="3EAAADEA" w14:textId="0EDB71B8" w:rsidR="14707044" w:rsidRDefault="14707044" w:rsidP="50DFDF73">
      <w:pPr>
        <w:tabs>
          <w:tab w:val="right" w:pos="2265"/>
        </w:tabs>
        <w:spacing w:line="360" w:lineRule="auto"/>
        <w:ind w:firstLine="720"/>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lastRenderedPageBreak/>
        <w:t xml:space="preserve">Estruturas de Dados – Familiarizou o grupo com a modelagem e implementação de diferentes estruturas de dados como: pilhas, filas, listas ligadas, árvores, grafos, tabelas de </w:t>
      </w:r>
      <w:r w:rsidRPr="50DFDF73">
        <w:rPr>
          <w:rFonts w:ascii="Times New Roman" w:eastAsia="Times New Roman" w:hAnsi="Times New Roman" w:cs="Times New Roman"/>
          <w:i/>
          <w:iCs/>
          <w:sz w:val="24"/>
          <w:szCs w:val="24"/>
          <w:lang w:eastAsia="ja-JP"/>
        </w:rPr>
        <w:t>hash</w:t>
      </w:r>
      <w:r w:rsidR="2F8C0DEC" w:rsidRPr="50DFDF73">
        <w:rPr>
          <w:rFonts w:ascii="Times New Roman" w:eastAsia="Times New Roman" w:hAnsi="Times New Roman" w:cs="Times New Roman"/>
          <w:i/>
          <w:iCs/>
          <w:sz w:val="24"/>
          <w:szCs w:val="24"/>
          <w:lang w:eastAsia="ja-JP"/>
        </w:rPr>
        <w:t xml:space="preserve"> </w:t>
      </w:r>
      <w:r w:rsidRPr="50DFDF73">
        <w:rPr>
          <w:rFonts w:ascii="Times New Roman" w:eastAsia="Times New Roman" w:hAnsi="Times New Roman" w:cs="Times New Roman"/>
          <w:sz w:val="24"/>
          <w:szCs w:val="24"/>
          <w:lang w:eastAsia="ja-JP"/>
        </w:rPr>
        <w:t xml:space="preserve">e a construção de algoritmos para manipulação dessas estruturas. </w:t>
      </w:r>
      <w:r w:rsidR="02343CF9" w:rsidRPr="50DFDF73">
        <w:rPr>
          <w:rFonts w:ascii="Times New Roman" w:eastAsia="Times New Roman" w:hAnsi="Times New Roman" w:cs="Times New Roman"/>
          <w:sz w:val="24"/>
          <w:szCs w:val="24"/>
        </w:rPr>
        <w:t>Materiais Relacionados - Slides e vídeos das aulas referentes aos assuntos citados acima. Além de livros da biblioteca integrada da UNIVESP já citados na bibliografia deste projeto.</w:t>
      </w:r>
    </w:p>
    <w:p w14:paraId="418B4683" w14:textId="7D3483EC" w:rsidR="00090543" w:rsidRDefault="14707044" w:rsidP="50DFDF73">
      <w:pPr>
        <w:tabs>
          <w:tab w:val="right" w:pos="2265"/>
        </w:tabs>
        <w:spacing w:line="360" w:lineRule="auto"/>
        <w:ind w:firstLine="720"/>
        <w:jc w:val="both"/>
      </w:pPr>
      <w:r w:rsidRPr="50DFDF73">
        <w:rPr>
          <w:rFonts w:ascii="Times New Roman" w:eastAsia="Times New Roman" w:hAnsi="Times New Roman" w:cs="Times New Roman"/>
          <w:sz w:val="24"/>
          <w:szCs w:val="24"/>
          <w:lang w:eastAsia="ja-JP"/>
        </w:rPr>
        <w:t xml:space="preserve">Formação Profissional em Computação – Forneceu insights sobre as tecnologias mais utilizadas profissionalmente nas áreas de engenharia e ciência da computação, facilitando a escolha por ferramentas utilizadas no projeto, como o </w:t>
      </w:r>
      <w:r w:rsidRPr="50DFDF73">
        <w:rPr>
          <w:rFonts w:ascii="Times New Roman" w:eastAsia="Times New Roman" w:hAnsi="Times New Roman" w:cs="Times New Roman"/>
          <w:i/>
          <w:iCs/>
          <w:sz w:val="24"/>
          <w:szCs w:val="24"/>
          <w:lang w:eastAsia="ja-JP"/>
        </w:rPr>
        <w:t>Framework Django</w:t>
      </w:r>
      <w:r w:rsidRPr="50DFDF73">
        <w:rPr>
          <w:rFonts w:ascii="Times New Roman" w:eastAsia="Times New Roman" w:hAnsi="Times New Roman" w:cs="Times New Roman"/>
          <w:sz w:val="24"/>
          <w:szCs w:val="24"/>
          <w:lang w:eastAsia="ja-JP"/>
        </w:rPr>
        <w:t xml:space="preserve">, o </w:t>
      </w:r>
      <w:r w:rsidRPr="50DFDF73">
        <w:rPr>
          <w:rFonts w:ascii="Times New Roman" w:eastAsia="Times New Roman" w:hAnsi="Times New Roman" w:cs="Times New Roman"/>
          <w:i/>
          <w:iCs/>
          <w:sz w:val="24"/>
          <w:szCs w:val="24"/>
          <w:lang w:eastAsia="ja-JP"/>
        </w:rPr>
        <w:t>MySQL</w:t>
      </w:r>
      <w:r w:rsidRPr="50DFDF73">
        <w:rPr>
          <w:rFonts w:ascii="Times New Roman" w:eastAsia="Times New Roman" w:hAnsi="Times New Roman" w:cs="Times New Roman"/>
          <w:sz w:val="24"/>
          <w:szCs w:val="24"/>
          <w:lang w:eastAsia="ja-JP"/>
        </w:rPr>
        <w:t xml:space="preserve"> e o </w:t>
      </w:r>
      <w:r w:rsidRPr="50DFDF73">
        <w:rPr>
          <w:rFonts w:ascii="Times New Roman" w:eastAsia="Times New Roman" w:hAnsi="Times New Roman" w:cs="Times New Roman"/>
          <w:i/>
          <w:iCs/>
          <w:sz w:val="24"/>
          <w:szCs w:val="24"/>
          <w:lang w:eastAsia="ja-JP"/>
        </w:rPr>
        <w:t>MySQL Workbench</w:t>
      </w:r>
      <w:r w:rsidRPr="50DFDF73">
        <w:rPr>
          <w:rFonts w:ascii="Times New Roman" w:eastAsia="Times New Roman" w:hAnsi="Times New Roman" w:cs="Times New Roman"/>
          <w:sz w:val="24"/>
          <w:szCs w:val="24"/>
          <w:lang w:eastAsia="ja-JP"/>
        </w:rPr>
        <w:t xml:space="preserve">, a plataforma </w:t>
      </w:r>
      <w:r w:rsidRPr="50DFDF73">
        <w:rPr>
          <w:rFonts w:ascii="Times New Roman" w:eastAsia="Times New Roman" w:hAnsi="Times New Roman" w:cs="Times New Roman"/>
          <w:i/>
          <w:iCs/>
          <w:sz w:val="24"/>
          <w:szCs w:val="24"/>
          <w:lang w:eastAsia="ja-JP"/>
        </w:rPr>
        <w:t>Heroku</w:t>
      </w:r>
      <w:r w:rsidRPr="50DFDF73">
        <w:rPr>
          <w:rFonts w:ascii="Times New Roman" w:eastAsia="Times New Roman" w:hAnsi="Times New Roman" w:cs="Times New Roman"/>
          <w:sz w:val="24"/>
          <w:szCs w:val="24"/>
          <w:lang w:eastAsia="ja-JP"/>
        </w:rPr>
        <w:t xml:space="preserve"> e a </w:t>
      </w:r>
      <w:r w:rsidRPr="50DFDF73">
        <w:rPr>
          <w:rFonts w:ascii="Times New Roman" w:eastAsia="Times New Roman" w:hAnsi="Times New Roman" w:cs="Times New Roman"/>
          <w:i/>
          <w:iCs/>
          <w:sz w:val="24"/>
          <w:szCs w:val="24"/>
          <w:lang w:eastAsia="ja-JP"/>
        </w:rPr>
        <w:t>IDE PyCharm</w:t>
      </w:r>
      <w:r w:rsidRPr="50DFDF73">
        <w:rPr>
          <w:rFonts w:ascii="Times New Roman" w:eastAsia="Times New Roman" w:hAnsi="Times New Roman" w:cs="Times New Roman"/>
          <w:sz w:val="24"/>
          <w:szCs w:val="24"/>
          <w:lang w:eastAsia="ja-JP"/>
        </w:rPr>
        <w:t>.</w:t>
      </w:r>
      <w:r w:rsidR="7A72040F" w:rsidRPr="50DFDF73">
        <w:rPr>
          <w:rFonts w:ascii="Times New Roman" w:eastAsia="Times New Roman" w:hAnsi="Times New Roman" w:cs="Times New Roman"/>
          <w:sz w:val="24"/>
          <w:szCs w:val="24"/>
          <w:lang w:eastAsia="ja-JP"/>
        </w:rPr>
        <w:t xml:space="preserve"> Materiais Relacionados - Slides e vídeos das aulas: Projeto e desenvolvimento de software; Padrões importantes da web; Biblioteca e </w:t>
      </w:r>
      <w:r w:rsidR="7A72040F" w:rsidRPr="50DFDF73">
        <w:rPr>
          <w:rFonts w:ascii="Times New Roman" w:eastAsia="Times New Roman" w:hAnsi="Times New Roman" w:cs="Times New Roman"/>
          <w:i/>
          <w:iCs/>
          <w:sz w:val="24"/>
          <w:szCs w:val="24"/>
          <w:lang w:eastAsia="ja-JP"/>
        </w:rPr>
        <w:t>Frameworks</w:t>
      </w:r>
      <w:r w:rsidR="7A72040F" w:rsidRPr="50DFDF73">
        <w:rPr>
          <w:rFonts w:ascii="Times New Roman" w:eastAsia="Times New Roman" w:hAnsi="Times New Roman" w:cs="Times New Roman"/>
          <w:sz w:val="24"/>
          <w:szCs w:val="24"/>
          <w:lang w:eastAsia="ja-JP"/>
        </w:rPr>
        <w:t xml:space="preserve">, </w:t>
      </w:r>
      <w:r w:rsidR="7A72040F" w:rsidRPr="50DFDF73">
        <w:rPr>
          <w:rFonts w:ascii="Times New Roman" w:eastAsia="Times New Roman" w:hAnsi="Times New Roman" w:cs="Times New Roman"/>
          <w:i/>
          <w:iCs/>
          <w:sz w:val="24"/>
          <w:szCs w:val="24"/>
          <w:lang w:eastAsia="ja-JP"/>
        </w:rPr>
        <w:t>APIs</w:t>
      </w:r>
      <w:r w:rsidR="7A72040F" w:rsidRPr="50DFDF73">
        <w:rPr>
          <w:rFonts w:ascii="Times New Roman" w:eastAsia="Times New Roman" w:hAnsi="Times New Roman" w:cs="Times New Roman"/>
          <w:sz w:val="24"/>
          <w:szCs w:val="24"/>
          <w:lang w:eastAsia="ja-JP"/>
        </w:rPr>
        <w:t xml:space="preserve"> e </w:t>
      </w:r>
      <w:r w:rsidR="7A72040F" w:rsidRPr="50DFDF73">
        <w:rPr>
          <w:rFonts w:ascii="Times New Roman" w:eastAsia="Times New Roman" w:hAnsi="Times New Roman" w:cs="Times New Roman"/>
          <w:i/>
          <w:iCs/>
          <w:sz w:val="24"/>
          <w:szCs w:val="24"/>
          <w:lang w:eastAsia="ja-JP"/>
        </w:rPr>
        <w:t>Web Services</w:t>
      </w:r>
      <w:r w:rsidR="7A72040F" w:rsidRPr="50DFDF73">
        <w:rPr>
          <w:rFonts w:ascii="Times New Roman" w:eastAsia="Times New Roman" w:hAnsi="Times New Roman" w:cs="Times New Roman"/>
          <w:sz w:val="24"/>
          <w:szCs w:val="24"/>
          <w:lang w:eastAsia="ja-JP"/>
        </w:rPr>
        <w:t xml:space="preserve">. </w:t>
      </w:r>
    </w:p>
    <w:p w14:paraId="7E9A1CD8" w14:textId="57ECCAF8" w:rsidR="00090543" w:rsidRDefault="14707044" w:rsidP="50DFDF73">
      <w:pPr>
        <w:tabs>
          <w:tab w:val="right" w:pos="2265"/>
        </w:tabs>
        <w:spacing w:line="360" w:lineRule="auto"/>
        <w:ind w:firstLine="720"/>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t>Sistemas Computacionais – Deu o conhecimento básico sobre a arquitetura de Von Neumann, memória virtual, chamadas de sistema, bibliotecas, processos e tratamento de interrupções.</w:t>
      </w:r>
      <w:r w:rsidR="1DDCF772" w:rsidRPr="50DFDF73">
        <w:rPr>
          <w:rFonts w:ascii="Times New Roman" w:eastAsia="Times New Roman" w:hAnsi="Times New Roman" w:cs="Times New Roman"/>
          <w:sz w:val="24"/>
          <w:szCs w:val="24"/>
          <w:lang w:eastAsia="ja-JP"/>
        </w:rPr>
        <w:t xml:space="preserve"> Materiais Relacionados - Slides e vídeos das aulas: Sistema operacional e arquitetura e organização de computadores; Paralelismo e memória; Tratamento de interrupção.</w:t>
      </w:r>
    </w:p>
    <w:p w14:paraId="5F2563B5" w14:textId="4FB47B92" w:rsidR="14707044" w:rsidRDefault="14707044" w:rsidP="50DFDF73">
      <w:pPr>
        <w:tabs>
          <w:tab w:val="right" w:pos="2265"/>
        </w:tabs>
        <w:spacing w:line="360" w:lineRule="auto"/>
        <w:ind w:firstLine="720"/>
        <w:jc w:val="both"/>
      </w:pPr>
      <w:r w:rsidRPr="50DFDF73">
        <w:rPr>
          <w:rFonts w:ascii="Times New Roman" w:eastAsia="Times New Roman" w:hAnsi="Times New Roman" w:cs="Times New Roman"/>
          <w:sz w:val="24"/>
          <w:szCs w:val="24"/>
          <w:lang w:eastAsia="ja-JP"/>
        </w:rPr>
        <w:t xml:space="preserve"> Gestão da Inovação e Desenvolvimento de Produtos – A ideia central deste projeto foi a construção de um sistema para a concepção de planos de aula em uma unidade do SENAC em São Paulo, porém nada impede a replicação e adaptação deste projeto para outras unidades de ensino tanto em escolas públicas quanto privadas, portanto compreender as técnicas de desenvolvimento de produtos e negócios bem como o fluxo de como levá-los ao mercado ajudou a desenvolver um sistema de fácil utilização com potencial comercial. Esta disciplina também ajudou na prototipagem de ideias e no uso de ferramentas como o </w:t>
      </w:r>
      <w:r w:rsidRPr="50DFDF73">
        <w:rPr>
          <w:rFonts w:ascii="Times New Roman" w:eastAsia="Times New Roman" w:hAnsi="Times New Roman" w:cs="Times New Roman"/>
          <w:i/>
          <w:iCs/>
          <w:sz w:val="24"/>
          <w:szCs w:val="24"/>
          <w:lang w:eastAsia="ja-JP"/>
        </w:rPr>
        <w:t>Design Thinking</w:t>
      </w:r>
      <w:r w:rsidRPr="50DFDF73">
        <w:rPr>
          <w:rFonts w:ascii="Times New Roman" w:eastAsia="Times New Roman" w:hAnsi="Times New Roman" w:cs="Times New Roman"/>
          <w:sz w:val="24"/>
          <w:szCs w:val="24"/>
          <w:lang w:eastAsia="ja-JP"/>
        </w:rPr>
        <w:t xml:space="preserve">, a metodologia utilizada durante todo o escopo do projeto integrador. </w:t>
      </w:r>
      <w:r w:rsidR="1A33C709" w:rsidRPr="50DFDF73">
        <w:rPr>
          <w:rFonts w:ascii="Times New Roman" w:eastAsia="Times New Roman" w:hAnsi="Times New Roman" w:cs="Times New Roman"/>
          <w:sz w:val="24"/>
          <w:szCs w:val="24"/>
        </w:rPr>
        <w:t xml:space="preserve">Materiais Relacionados - Slides e vídeos das aulas: Gestão do desenvolvimento de novos produtos; </w:t>
      </w:r>
      <w:r w:rsidR="1A33C709" w:rsidRPr="50DFDF73">
        <w:rPr>
          <w:rFonts w:ascii="Times New Roman" w:eastAsia="Times New Roman" w:hAnsi="Times New Roman" w:cs="Times New Roman"/>
          <w:i/>
          <w:iCs/>
          <w:sz w:val="24"/>
          <w:szCs w:val="24"/>
        </w:rPr>
        <w:t>Lean Startup</w:t>
      </w:r>
      <w:r w:rsidR="1A33C709" w:rsidRPr="50DFDF73">
        <w:rPr>
          <w:rFonts w:ascii="Times New Roman" w:eastAsia="Times New Roman" w:hAnsi="Times New Roman" w:cs="Times New Roman"/>
          <w:sz w:val="24"/>
          <w:szCs w:val="24"/>
        </w:rPr>
        <w:t xml:space="preserve"> e </w:t>
      </w:r>
      <w:r w:rsidR="1A33C709" w:rsidRPr="50DFDF73">
        <w:rPr>
          <w:rFonts w:ascii="Times New Roman" w:eastAsia="Times New Roman" w:hAnsi="Times New Roman" w:cs="Times New Roman"/>
          <w:i/>
          <w:iCs/>
          <w:sz w:val="24"/>
          <w:szCs w:val="24"/>
        </w:rPr>
        <w:t>Desing Thinking</w:t>
      </w:r>
      <w:r w:rsidR="1A33C709" w:rsidRPr="50DFDF73">
        <w:rPr>
          <w:rFonts w:ascii="Times New Roman" w:eastAsia="Times New Roman" w:hAnsi="Times New Roman" w:cs="Times New Roman"/>
          <w:sz w:val="24"/>
          <w:szCs w:val="24"/>
        </w:rPr>
        <w:t xml:space="preserve">. Além de materiais complementares sobre a metodologia </w:t>
      </w:r>
      <w:r w:rsidR="1A33C709" w:rsidRPr="50DFDF73">
        <w:rPr>
          <w:rFonts w:ascii="Times New Roman" w:eastAsia="Times New Roman" w:hAnsi="Times New Roman" w:cs="Times New Roman"/>
          <w:i/>
          <w:iCs/>
          <w:sz w:val="24"/>
          <w:szCs w:val="24"/>
        </w:rPr>
        <w:t>Desing Thinking</w:t>
      </w:r>
      <w:r w:rsidR="1A33C709" w:rsidRPr="50DFDF73">
        <w:rPr>
          <w:rFonts w:ascii="Times New Roman" w:eastAsia="Times New Roman" w:hAnsi="Times New Roman" w:cs="Times New Roman"/>
          <w:sz w:val="24"/>
          <w:szCs w:val="24"/>
        </w:rPr>
        <w:t xml:space="preserve"> fornecidos como aprofundamento ao tema.</w:t>
      </w:r>
    </w:p>
    <w:p w14:paraId="341D8302" w14:textId="025FA555" w:rsidR="00090543" w:rsidRDefault="14707044" w:rsidP="50DFDF73">
      <w:pPr>
        <w:tabs>
          <w:tab w:val="right" w:pos="2265"/>
        </w:tabs>
        <w:spacing w:line="360" w:lineRule="auto"/>
        <w:ind w:firstLine="567"/>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t xml:space="preserve"> Programação Orientada a Objetos – Introduziu o conceito de orientação a objetos, base da linguagem Python utilizada neste projeto que se utiliza de classes, objetos, interfaces, herança e polimorfismo, além de conceitos sobre arquitetura de software e técnicas de tratamento de erros com exceções. </w:t>
      </w:r>
      <w:r w:rsidR="24C3C6DD" w:rsidRPr="50DFDF73">
        <w:rPr>
          <w:rFonts w:ascii="Times New Roman" w:eastAsia="Times New Roman" w:hAnsi="Times New Roman" w:cs="Times New Roman"/>
          <w:sz w:val="24"/>
          <w:szCs w:val="24"/>
        </w:rPr>
        <w:t>Materiais Relacionados - Slides e vídeos das aulas do curso inteiro. Além de livros da biblioteca integrada da UNIVESP já citados na bibliografia deste projeto.</w:t>
      </w:r>
    </w:p>
    <w:p w14:paraId="13F67517" w14:textId="7F24EFDC" w:rsidR="14707044" w:rsidRDefault="14707044" w:rsidP="50DFDF73">
      <w:pPr>
        <w:tabs>
          <w:tab w:val="right" w:pos="2265"/>
        </w:tabs>
        <w:spacing w:line="360" w:lineRule="auto"/>
        <w:ind w:firstLine="567"/>
        <w:jc w:val="both"/>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lang w:eastAsia="ja-JP"/>
        </w:rPr>
        <w:lastRenderedPageBreak/>
        <w:t xml:space="preserve"> Banco de Dados – Esta disciplina foi a base para projetar e modelar os dados através do modelo entidade-relacionamento (MER), aprender o funcionamento do SGBD (Sistema Gerenciador de Banco de Dados), consultar e manipular informações dentro do banco de dados relacional </w:t>
      </w:r>
      <w:r w:rsidRPr="50DFDF73">
        <w:rPr>
          <w:rFonts w:ascii="Times New Roman" w:eastAsia="Times New Roman" w:hAnsi="Times New Roman" w:cs="Times New Roman"/>
          <w:i/>
          <w:iCs/>
          <w:sz w:val="24"/>
          <w:szCs w:val="24"/>
          <w:lang w:eastAsia="ja-JP"/>
        </w:rPr>
        <w:t>MySQL</w:t>
      </w:r>
      <w:r w:rsidR="5AB77174" w:rsidRPr="50DFDF73">
        <w:rPr>
          <w:rFonts w:ascii="Times New Roman" w:eastAsia="Times New Roman" w:hAnsi="Times New Roman" w:cs="Times New Roman"/>
          <w:sz w:val="24"/>
          <w:szCs w:val="24"/>
          <w:lang w:eastAsia="ja-JP"/>
        </w:rPr>
        <w:t xml:space="preserve"> e </w:t>
      </w:r>
      <w:r w:rsidR="5AB77174" w:rsidRPr="50DFDF73">
        <w:rPr>
          <w:rFonts w:ascii="Times New Roman" w:eastAsia="Times New Roman" w:hAnsi="Times New Roman" w:cs="Times New Roman"/>
          <w:i/>
          <w:iCs/>
          <w:sz w:val="24"/>
          <w:szCs w:val="24"/>
          <w:lang w:eastAsia="ja-JP"/>
        </w:rPr>
        <w:t>SQLite</w:t>
      </w:r>
      <w:r w:rsidRPr="50DFDF73">
        <w:rPr>
          <w:rFonts w:ascii="Times New Roman" w:eastAsia="Times New Roman" w:hAnsi="Times New Roman" w:cs="Times New Roman"/>
          <w:sz w:val="24"/>
          <w:szCs w:val="24"/>
          <w:lang w:eastAsia="ja-JP"/>
        </w:rPr>
        <w:t>, usando a própria linguagem SQL e utilizar o mapeamento objeto-relacional (ORM).</w:t>
      </w:r>
      <w:r w:rsidR="68CAD749" w:rsidRPr="50DFDF73">
        <w:rPr>
          <w:rFonts w:ascii="Times New Roman" w:eastAsia="Times New Roman" w:hAnsi="Times New Roman" w:cs="Times New Roman"/>
          <w:sz w:val="24"/>
          <w:szCs w:val="24"/>
          <w:lang w:eastAsia="ja-JP"/>
        </w:rPr>
        <w:t xml:space="preserve"> Materiais Relacionados - Slides e vídeos das aulas: Visão geral sobre banco de dados; Modelo Entidade-Relacionamento (MER) - Parte I e II; Linguagem SQL Parte I, II, III e IV; Ferramenta </w:t>
      </w:r>
      <w:r w:rsidR="68CAD749" w:rsidRPr="50DFDF73">
        <w:rPr>
          <w:rFonts w:ascii="Times New Roman" w:eastAsia="Times New Roman" w:hAnsi="Times New Roman" w:cs="Times New Roman"/>
          <w:i/>
          <w:iCs/>
          <w:sz w:val="24"/>
          <w:szCs w:val="24"/>
          <w:lang w:eastAsia="ja-JP"/>
        </w:rPr>
        <w:t>Case MySQLWorkbench</w:t>
      </w:r>
      <w:r w:rsidR="68CAD749" w:rsidRPr="50DFDF73">
        <w:rPr>
          <w:rFonts w:ascii="Times New Roman" w:eastAsia="Times New Roman" w:hAnsi="Times New Roman" w:cs="Times New Roman"/>
          <w:sz w:val="24"/>
          <w:szCs w:val="24"/>
          <w:lang w:eastAsia="ja-JP"/>
        </w:rPr>
        <w:t>.</w:t>
      </w:r>
    </w:p>
    <w:p w14:paraId="13975DFB" w14:textId="2607FDFB" w:rsidR="50DFDF73" w:rsidRDefault="50DFDF73" w:rsidP="50DFDF73">
      <w:pPr>
        <w:tabs>
          <w:tab w:val="right" w:pos="2265"/>
        </w:tabs>
        <w:spacing w:line="360" w:lineRule="auto"/>
        <w:ind w:firstLine="567"/>
        <w:jc w:val="both"/>
        <w:rPr>
          <w:rFonts w:ascii="Times New Roman" w:eastAsia="Times New Roman" w:hAnsi="Times New Roman" w:cs="Times New Roman"/>
          <w:sz w:val="24"/>
          <w:szCs w:val="24"/>
          <w:lang w:eastAsia="ja-JP"/>
        </w:rPr>
      </w:pPr>
    </w:p>
    <w:p w14:paraId="20C17502" w14:textId="51E2578D" w:rsidR="00090543" w:rsidRDefault="2B3324F2" w:rsidP="00090543">
      <w:pPr>
        <w:pStyle w:val="Ttulo1"/>
      </w:pPr>
      <w:bookmarkStart w:id="27" w:name="_Toc43731749"/>
      <w:r>
        <w:t xml:space="preserve">            </w:t>
      </w:r>
      <w:r w:rsidR="4240A662">
        <w:t>3.  RESULTADOS</w:t>
      </w:r>
      <w:bookmarkEnd w:id="27"/>
    </w:p>
    <w:p w14:paraId="575A3F77" w14:textId="192F487C" w:rsidR="50DFDF73" w:rsidRDefault="50DFDF73" w:rsidP="50DFDF73"/>
    <w:p w14:paraId="6CFF12A3" w14:textId="18E97CC0" w:rsidR="00090543" w:rsidRDefault="00090543" w:rsidP="50DFDF73">
      <w:pPr>
        <w:spacing w:line="360" w:lineRule="auto"/>
        <w:jc w:val="both"/>
        <w:rPr>
          <w:rFonts w:ascii="Times New Roman" w:eastAsia="Times New Roman" w:hAnsi="Times New Roman" w:cs="Times New Roman"/>
          <w:sz w:val="24"/>
          <w:szCs w:val="24"/>
          <w:lang w:eastAsia="ja-JP"/>
        </w:rPr>
      </w:pPr>
      <w:r>
        <w:rPr>
          <w:b/>
        </w:rPr>
        <w:tab/>
      </w:r>
      <w:r w:rsidR="49C7CA0B" w:rsidRPr="50DFDF73">
        <w:rPr>
          <w:rFonts w:ascii="Times New Roman" w:eastAsia="Times New Roman" w:hAnsi="Times New Roman" w:cs="Times New Roman"/>
          <w:sz w:val="24"/>
          <w:szCs w:val="24"/>
          <w:lang w:eastAsia="ja-JP"/>
        </w:rPr>
        <w:t>O</w:t>
      </w:r>
      <w:r w:rsidR="3B046630" w:rsidRPr="50DFDF73">
        <w:rPr>
          <w:rFonts w:ascii="Times New Roman" w:eastAsia="Times New Roman" w:hAnsi="Times New Roman" w:cs="Times New Roman"/>
          <w:sz w:val="24"/>
          <w:szCs w:val="24"/>
          <w:lang w:eastAsia="ja-JP"/>
        </w:rPr>
        <w:t xml:space="preserve">s resultados apresentados nesta seção irão demonstrar a criação da solução proposta com base na metodologia do </w:t>
      </w:r>
      <w:r w:rsidR="3B046630" w:rsidRPr="2A5C8022">
        <w:rPr>
          <w:rFonts w:ascii="Times New Roman" w:eastAsia="Times New Roman" w:hAnsi="Times New Roman" w:cs="Times New Roman"/>
          <w:i/>
          <w:iCs/>
          <w:sz w:val="24"/>
          <w:szCs w:val="24"/>
          <w:lang w:eastAsia="ja-JP"/>
        </w:rPr>
        <w:t>Design Thinking</w:t>
      </w:r>
      <w:r w:rsidR="3B046630" w:rsidRPr="50DFDF73">
        <w:rPr>
          <w:rFonts w:ascii="Times New Roman" w:eastAsia="Times New Roman" w:hAnsi="Times New Roman" w:cs="Times New Roman"/>
          <w:sz w:val="24"/>
          <w:szCs w:val="24"/>
          <w:lang w:eastAsia="ja-JP"/>
        </w:rPr>
        <w:t>, seguindo</w:t>
      </w:r>
      <w:r w:rsidR="49C7CA0B" w:rsidRPr="50DFDF73">
        <w:rPr>
          <w:rFonts w:ascii="Times New Roman" w:eastAsia="Times New Roman" w:hAnsi="Times New Roman" w:cs="Times New Roman"/>
          <w:sz w:val="24"/>
          <w:szCs w:val="24"/>
          <w:lang w:eastAsia="ja-JP"/>
        </w:rPr>
        <w:t xml:space="preserve"> os passos: ouvir</w:t>
      </w:r>
      <w:r w:rsidR="1340C4F6" w:rsidRPr="50DFDF73">
        <w:rPr>
          <w:rFonts w:ascii="Times New Roman" w:eastAsia="Times New Roman" w:hAnsi="Times New Roman" w:cs="Times New Roman"/>
          <w:sz w:val="24"/>
          <w:szCs w:val="24"/>
          <w:lang w:eastAsia="ja-JP"/>
        </w:rPr>
        <w:t xml:space="preserve"> a comunidade</w:t>
      </w:r>
      <w:r w:rsidR="49C7CA0B" w:rsidRPr="50DFDF73">
        <w:rPr>
          <w:rFonts w:ascii="Times New Roman" w:eastAsia="Times New Roman" w:hAnsi="Times New Roman" w:cs="Times New Roman"/>
          <w:sz w:val="24"/>
          <w:szCs w:val="24"/>
          <w:lang w:eastAsia="ja-JP"/>
        </w:rPr>
        <w:t>, criar</w:t>
      </w:r>
      <w:r w:rsidR="6EECA692" w:rsidRPr="50DFDF73">
        <w:rPr>
          <w:rFonts w:ascii="Times New Roman" w:eastAsia="Times New Roman" w:hAnsi="Times New Roman" w:cs="Times New Roman"/>
          <w:sz w:val="24"/>
          <w:szCs w:val="24"/>
          <w:lang w:eastAsia="ja-JP"/>
        </w:rPr>
        <w:t xml:space="preserve"> um protótipo</w:t>
      </w:r>
      <w:r w:rsidR="49C7CA0B" w:rsidRPr="50DFDF73">
        <w:rPr>
          <w:rFonts w:ascii="Times New Roman" w:eastAsia="Times New Roman" w:hAnsi="Times New Roman" w:cs="Times New Roman"/>
          <w:sz w:val="24"/>
          <w:szCs w:val="24"/>
          <w:lang w:eastAsia="ja-JP"/>
        </w:rPr>
        <w:t xml:space="preserve"> e implementar</w:t>
      </w:r>
      <w:r w:rsidR="0454BDA5" w:rsidRPr="50DFDF73">
        <w:rPr>
          <w:rFonts w:ascii="Times New Roman" w:eastAsia="Times New Roman" w:hAnsi="Times New Roman" w:cs="Times New Roman"/>
          <w:sz w:val="24"/>
          <w:szCs w:val="24"/>
          <w:lang w:eastAsia="ja-JP"/>
        </w:rPr>
        <w:t xml:space="preserve"> a solução com o </w:t>
      </w:r>
      <w:r w:rsidR="0454BDA5" w:rsidRPr="2A5C8022">
        <w:rPr>
          <w:rFonts w:ascii="Times New Roman" w:eastAsia="Times New Roman" w:hAnsi="Times New Roman" w:cs="Times New Roman"/>
          <w:i/>
          <w:iCs/>
          <w:sz w:val="24"/>
          <w:szCs w:val="24"/>
          <w:lang w:eastAsia="ja-JP"/>
        </w:rPr>
        <w:t>feedback</w:t>
      </w:r>
      <w:r w:rsidR="0454BDA5" w:rsidRPr="50DFDF73">
        <w:rPr>
          <w:rFonts w:ascii="Times New Roman" w:eastAsia="Times New Roman" w:hAnsi="Times New Roman" w:cs="Times New Roman"/>
          <w:sz w:val="24"/>
          <w:szCs w:val="24"/>
          <w:lang w:eastAsia="ja-JP"/>
        </w:rPr>
        <w:t xml:space="preserve"> dos usuários</w:t>
      </w:r>
      <w:r w:rsidR="49C7CA0B" w:rsidRPr="50DFDF73">
        <w:rPr>
          <w:rFonts w:ascii="Times New Roman" w:eastAsia="Times New Roman" w:hAnsi="Times New Roman" w:cs="Times New Roman"/>
          <w:sz w:val="24"/>
          <w:szCs w:val="24"/>
          <w:lang w:eastAsia="ja-JP"/>
        </w:rPr>
        <w:t xml:space="preserve">. </w:t>
      </w:r>
      <w:r w:rsidR="5539A6B6" w:rsidRPr="50DFDF73">
        <w:rPr>
          <w:rFonts w:ascii="Times New Roman" w:eastAsia="Times New Roman" w:hAnsi="Times New Roman" w:cs="Times New Roman"/>
          <w:sz w:val="24"/>
          <w:szCs w:val="24"/>
          <w:lang w:eastAsia="ja-JP"/>
        </w:rPr>
        <w:t>Documentaremos</w:t>
      </w:r>
      <w:r w:rsidR="49C7CA0B" w:rsidRPr="50DFDF73">
        <w:rPr>
          <w:rFonts w:ascii="Times New Roman" w:eastAsia="Times New Roman" w:hAnsi="Times New Roman" w:cs="Times New Roman"/>
          <w:sz w:val="24"/>
          <w:szCs w:val="24"/>
          <w:lang w:eastAsia="ja-JP"/>
        </w:rPr>
        <w:t xml:space="preserve"> os resultados obtidos em cada um dos passos d</w:t>
      </w:r>
      <w:r w:rsidR="32E552CD" w:rsidRPr="50DFDF73">
        <w:rPr>
          <w:rFonts w:ascii="Times New Roman" w:eastAsia="Times New Roman" w:hAnsi="Times New Roman" w:cs="Times New Roman"/>
          <w:sz w:val="24"/>
          <w:szCs w:val="24"/>
          <w:lang w:eastAsia="ja-JP"/>
        </w:rPr>
        <w:t xml:space="preserve">o projeto, incluindo </w:t>
      </w:r>
      <w:r w:rsidR="49C7CA0B" w:rsidRPr="50DFDF73">
        <w:rPr>
          <w:rFonts w:ascii="Times New Roman" w:eastAsia="Times New Roman" w:hAnsi="Times New Roman" w:cs="Times New Roman"/>
          <w:sz w:val="24"/>
          <w:szCs w:val="24"/>
          <w:lang w:eastAsia="ja-JP"/>
        </w:rPr>
        <w:t>imagens,</w:t>
      </w:r>
      <w:r w:rsidR="7EB27809" w:rsidRPr="50DFDF73">
        <w:rPr>
          <w:rFonts w:ascii="Times New Roman" w:eastAsia="Times New Roman" w:hAnsi="Times New Roman" w:cs="Times New Roman"/>
          <w:sz w:val="24"/>
          <w:szCs w:val="24"/>
          <w:lang w:eastAsia="ja-JP"/>
        </w:rPr>
        <w:t xml:space="preserve"> fluxogramas e </w:t>
      </w:r>
      <w:r w:rsidR="49C7CA0B" w:rsidRPr="50DFDF73">
        <w:rPr>
          <w:rFonts w:ascii="Times New Roman" w:eastAsia="Times New Roman" w:hAnsi="Times New Roman" w:cs="Times New Roman"/>
          <w:sz w:val="24"/>
          <w:szCs w:val="24"/>
          <w:lang w:eastAsia="ja-JP"/>
        </w:rPr>
        <w:t>ilustrações</w:t>
      </w:r>
      <w:r w:rsidR="438C3BE4" w:rsidRPr="50DFDF73">
        <w:rPr>
          <w:rFonts w:ascii="Times New Roman" w:eastAsia="Times New Roman" w:hAnsi="Times New Roman" w:cs="Times New Roman"/>
          <w:sz w:val="24"/>
          <w:szCs w:val="24"/>
          <w:lang w:eastAsia="ja-JP"/>
        </w:rPr>
        <w:t xml:space="preserve">, para demonstrar </w:t>
      </w:r>
      <w:r w:rsidR="49C7CA0B" w:rsidRPr="50DFDF73">
        <w:rPr>
          <w:rFonts w:ascii="Times New Roman" w:eastAsia="Times New Roman" w:hAnsi="Times New Roman" w:cs="Times New Roman"/>
          <w:sz w:val="24"/>
          <w:szCs w:val="24"/>
          <w:lang w:eastAsia="ja-JP"/>
        </w:rPr>
        <w:t xml:space="preserve">visualmente </w:t>
      </w:r>
      <w:r w:rsidR="7AF2799C" w:rsidRPr="50DFDF73">
        <w:rPr>
          <w:rFonts w:ascii="Times New Roman" w:eastAsia="Times New Roman" w:hAnsi="Times New Roman" w:cs="Times New Roman"/>
          <w:sz w:val="24"/>
          <w:szCs w:val="24"/>
          <w:lang w:eastAsia="ja-JP"/>
        </w:rPr>
        <w:t>o que foi desenvolvido</w:t>
      </w:r>
      <w:r w:rsidR="49C7CA0B" w:rsidRPr="50DFDF73">
        <w:rPr>
          <w:rFonts w:ascii="Times New Roman" w:eastAsia="Times New Roman" w:hAnsi="Times New Roman" w:cs="Times New Roman"/>
          <w:sz w:val="24"/>
          <w:szCs w:val="24"/>
          <w:lang w:eastAsia="ja-JP"/>
        </w:rPr>
        <w:t>.</w:t>
      </w:r>
      <w:r w:rsidR="28D0BFE3" w:rsidRPr="50DFDF73">
        <w:rPr>
          <w:rFonts w:ascii="Times New Roman" w:eastAsia="Times New Roman" w:hAnsi="Times New Roman" w:cs="Times New Roman"/>
          <w:sz w:val="24"/>
          <w:szCs w:val="24"/>
          <w:lang w:eastAsia="ja-JP"/>
        </w:rPr>
        <w:t xml:space="preserve"> </w:t>
      </w:r>
      <w:r w:rsidR="121BE6BF" w:rsidRPr="50DFDF73">
        <w:rPr>
          <w:rFonts w:ascii="Times New Roman" w:eastAsia="Times New Roman" w:hAnsi="Times New Roman" w:cs="Times New Roman"/>
          <w:sz w:val="24"/>
          <w:szCs w:val="24"/>
          <w:lang w:eastAsia="ja-JP"/>
        </w:rPr>
        <w:t>O item da</w:t>
      </w:r>
      <w:r w:rsidR="49C7CA0B" w:rsidRPr="50DFDF73">
        <w:rPr>
          <w:rFonts w:ascii="Times New Roman" w:eastAsia="Times New Roman" w:hAnsi="Times New Roman" w:cs="Times New Roman"/>
          <w:sz w:val="24"/>
          <w:szCs w:val="24"/>
          <w:lang w:eastAsia="ja-JP"/>
        </w:rPr>
        <w:t xml:space="preserve"> </w:t>
      </w:r>
      <w:r w:rsidR="4F571D0D" w:rsidRPr="50DFDF73">
        <w:rPr>
          <w:rFonts w:ascii="Times New Roman" w:eastAsia="Times New Roman" w:hAnsi="Times New Roman" w:cs="Times New Roman"/>
          <w:sz w:val="24"/>
          <w:szCs w:val="24"/>
          <w:lang w:eastAsia="ja-JP"/>
        </w:rPr>
        <w:t>s</w:t>
      </w:r>
      <w:r w:rsidR="49C7CA0B" w:rsidRPr="50DFDF73">
        <w:rPr>
          <w:rFonts w:ascii="Times New Roman" w:eastAsia="Times New Roman" w:hAnsi="Times New Roman" w:cs="Times New Roman"/>
          <w:sz w:val="24"/>
          <w:szCs w:val="24"/>
          <w:lang w:eastAsia="ja-JP"/>
        </w:rPr>
        <w:t xml:space="preserve">olução </w:t>
      </w:r>
      <w:r w:rsidR="5DE90749" w:rsidRPr="50DFDF73">
        <w:rPr>
          <w:rFonts w:ascii="Times New Roman" w:eastAsia="Times New Roman" w:hAnsi="Times New Roman" w:cs="Times New Roman"/>
          <w:sz w:val="24"/>
          <w:szCs w:val="24"/>
          <w:lang w:eastAsia="ja-JP"/>
        </w:rPr>
        <w:t>i</w:t>
      </w:r>
      <w:r w:rsidR="49C7CA0B" w:rsidRPr="50DFDF73">
        <w:rPr>
          <w:rFonts w:ascii="Times New Roman" w:eastAsia="Times New Roman" w:hAnsi="Times New Roman" w:cs="Times New Roman"/>
          <w:sz w:val="24"/>
          <w:szCs w:val="24"/>
          <w:lang w:eastAsia="ja-JP"/>
        </w:rPr>
        <w:t xml:space="preserve">nicial </w:t>
      </w:r>
      <w:r w:rsidR="552EE73F" w:rsidRPr="50DFDF73">
        <w:rPr>
          <w:rFonts w:ascii="Times New Roman" w:eastAsia="Times New Roman" w:hAnsi="Times New Roman" w:cs="Times New Roman"/>
          <w:sz w:val="24"/>
          <w:szCs w:val="24"/>
          <w:lang w:eastAsia="ja-JP"/>
        </w:rPr>
        <w:t xml:space="preserve">mostra todo o planejamento e evolução da solução antes do </w:t>
      </w:r>
      <w:r w:rsidR="552EE73F" w:rsidRPr="2A5C8022">
        <w:rPr>
          <w:rFonts w:ascii="Times New Roman" w:eastAsia="Times New Roman" w:hAnsi="Times New Roman" w:cs="Times New Roman"/>
          <w:i/>
          <w:iCs/>
          <w:sz w:val="24"/>
          <w:szCs w:val="24"/>
          <w:lang w:eastAsia="ja-JP"/>
        </w:rPr>
        <w:t>feedback</w:t>
      </w:r>
      <w:r w:rsidR="552EE73F" w:rsidRPr="50DFDF73">
        <w:rPr>
          <w:rFonts w:ascii="Times New Roman" w:eastAsia="Times New Roman" w:hAnsi="Times New Roman" w:cs="Times New Roman"/>
          <w:sz w:val="24"/>
          <w:szCs w:val="24"/>
          <w:lang w:eastAsia="ja-JP"/>
        </w:rPr>
        <w:t xml:space="preserve"> da comunidade</w:t>
      </w:r>
      <w:r w:rsidR="459BC965" w:rsidRPr="50DFDF73">
        <w:rPr>
          <w:rFonts w:ascii="Times New Roman" w:eastAsia="Times New Roman" w:hAnsi="Times New Roman" w:cs="Times New Roman"/>
          <w:sz w:val="24"/>
          <w:szCs w:val="24"/>
          <w:lang w:eastAsia="ja-JP"/>
        </w:rPr>
        <w:t>.  N</w:t>
      </w:r>
      <w:r w:rsidR="252AD5E4" w:rsidRPr="50DFDF73">
        <w:rPr>
          <w:rFonts w:ascii="Times New Roman" w:eastAsia="Times New Roman" w:hAnsi="Times New Roman" w:cs="Times New Roman"/>
          <w:sz w:val="24"/>
          <w:szCs w:val="24"/>
          <w:lang w:eastAsia="ja-JP"/>
        </w:rPr>
        <w:t>o item da</w:t>
      </w:r>
      <w:r w:rsidR="49C7CA0B" w:rsidRPr="50DFDF73">
        <w:rPr>
          <w:rFonts w:ascii="Times New Roman" w:eastAsia="Times New Roman" w:hAnsi="Times New Roman" w:cs="Times New Roman"/>
          <w:sz w:val="24"/>
          <w:szCs w:val="24"/>
          <w:lang w:eastAsia="ja-JP"/>
        </w:rPr>
        <w:t xml:space="preserve"> </w:t>
      </w:r>
      <w:r w:rsidR="2FBF4596" w:rsidRPr="50DFDF73">
        <w:rPr>
          <w:rFonts w:ascii="Times New Roman" w:eastAsia="Times New Roman" w:hAnsi="Times New Roman" w:cs="Times New Roman"/>
          <w:sz w:val="24"/>
          <w:szCs w:val="24"/>
          <w:lang w:eastAsia="ja-JP"/>
        </w:rPr>
        <w:t>s</w:t>
      </w:r>
      <w:r w:rsidR="49C7CA0B" w:rsidRPr="50DFDF73">
        <w:rPr>
          <w:rFonts w:ascii="Times New Roman" w:eastAsia="Times New Roman" w:hAnsi="Times New Roman" w:cs="Times New Roman"/>
          <w:sz w:val="24"/>
          <w:szCs w:val="24"/>
          <w:lang w:eastAsia="ja-JP"/>
        </w:rPr>
        <w:t xml:space="preserve">olução </w:t>
      </w:r>
      <w:r w:rsidR="5E91B131" w:rsidRPr="50DFDF73">
        <w:rPr>
          <w:rFonts w:ascii="Times New Roman" w:eastAsia="Times New Roman" w:hAnsi="Times New Roman" w:cs="Times New Roman"/>
          <w:sz w:val="24"/>
          <w:szCs w:val="24"/>
          <w:lang w:eastAsia="ja-JP"/>
        </w:rPr>
        <w:t>f</w:t>
      </w:r>
      <w:r w:rsidR="49C7CA0B" w:rsidRPr="50DFDF73">
        <w:rPr>
          <w:rFonts w:ascii="Times New Roman" w:eastAsia="Times New Roman" w:hAnsi="Times New Roman" w:cs="Times New Roman"/>
          <w:sz w:val="24"/>
          <w:szCs w:val="24"/>
          <w:lang w:eastAsia="ja-JP"/>
        </w:rPr>
        <w:t xml:space="preserve">inal, </w:t>
      </w:r>
      <w:r w:rsidR="5A6C0F6D" w:rsidRPr="50DFDF73">
        <w:rPr>
          <w:rFonts w:ascii="Times New Roman" w:eastAsia="Times New Roman" w:hAnsi="Times New Roman" w:cs="Times New Roman"/>
          <w:sz w:val="24"/>
          <w:szCs w:val="24"/>
          <w:lang w:eastAsia="ja-JP"/>
        </w:rPr>
        <w:t>são</w:t>
      </w:r>
      <w:r w:rsidR="7B6C0A22" w:rsidRPr="50DFDF73">
        <w:rPr>
          <w:rFonts w:ascii="Times New Roman" w:eastAsia="Times New Roman" w:hAnsi="Times New Roman" w:cs="Times New Roman"/>
          <w:sz w:val="24"/>
          <w:szCs w:val="24"/>
          <w:lang w:eastAsia="ja-JP"/>
        </w:rPr>
        <w:t xml:space="preserve"> mostrado</w:t>
      </w:r>
      <w:r w:rsidR="28D169CA" w:rsidRPr="50DFDF73">
        <w:rPr>
          <w:rFonts w:ascii="Times New Roman" w:eastAsia="Times New Roman" w:hAnsi="Times New Roman" w:cs="Times New Roman"/>
          <w:sz w:val="24"/>
          <w:szCs w:val="24"/>
          <w:lang w:eastAsia="ja-JP"/>
        </w:rPr>
        <w:t>s</w:t>
      </w:r>
      <w:r w:rsidR="7B6C0A22" w:rsidRPr="50DFDF73">
        <w:rPr>
          <w:rFonts w:ascii="Times New Roman" w:eastAsia="Times New Roman" w:hAnsi="Times New Roman" w:cs="Times New Roman"/>
          <w:sz w:val="24"/>
          <w:szCs w:val="24"/>
          <w:lang w:eastAsia="ja-JP"/>
        </w:rPr>
        <w:t xml:space="preserve"> os </w:t>
      </w:r>
      <w:r w:rsidR="49C7CA0B" w:rsidRPr="50DFDF73">
        <w:rPr>
          <w:rFonts w:ascii="Times New Roman" w:eastAsia="Times New Roman" w:hAnsi="Times New Roman" w:cs="Times New Roman"/>
          <w:sz w:val="24"/>
          <w:szCs w:val="24"/>
          <w:lang w:eastAsia="ja-JP"/>
        </w:rPr>
        <w:t xml:space="preserve">resultados obtidos </w:t>
      </w:r>
      <w:r w:rsidR="17A34C3D" w:rsidRPr="50DFDF73">
        <w:rPr>
          <w:rFonts w:ascii="Times New Roman" w:eastAsia="Times New Roman" w:hAnsi="Times New Roman" w:cs="Times New Roman"/>
          <w:sz w:val="24"/>
          <w:szCs w:val="24"/>
          <w:lang w:eastAsia="ja-JP"/>
        </w:rPr>
        <w:t>após os professores do Senac São Paulo</w:t>
      </w:r>
      <w:r w:rsidR="2AB22254" w:rsidRPr="50DFDF73">
        <w:rPr>
          <w:rFonts w:ascii="Times New Roman" w:eastAsia="Times New Roman" w:hAnsi="Times New Roman" w:cs="Times New Roman"/>
          <w:sz w:val="24"/>
          <w:szCs w:val="24"/>
          <w:lang w:eastAsia="ja-JP"/>
        </w:rPr>
        <w:t xml:space="preserve"> testaram o protótipo inicial,</w:t>
      </w:r>
      <w:r w:rsidR="7BAF54B3" w:rsidRPr="50DFDF73">
        <w:rPr>
          <w:rFonts w:ascii="Times New Roman" w:eastAsia="Times New Roman" w:hAnsi="Times New Roman" w:cs="Times New Roman"/>
          <w:sz w:val="24"/>
          <w:szCs w:val="24"/>
          <w:lang w:eastAsia="ja-JP"/>
        </w:rPr>
        <w:t xml:space="preserve"> e seu </w:t>
      </w:r>
      <w:r w:rsidR="7BAF54B3" w:rsidRPr="2A5C8022">
        <w:rPr>
          <w:rFonts w:ascii="Times New Roman" w:eastAsia="Times New Roman" w:hAnsi="Times New Roman" w:cs="Times New Roman"/>
          <w:i/>
          <w:iCs/>
          <w:sz w:val="24"/>
          <w:szCs w:val="24"/>
          <w:lang w:eastAsia="ja-JP"/>
        </w:rPr>
        <w:t>feedback</w:t>
      </w:r>
      <w:r w:rsidR="7BAF54B3" w:rsidRPr="50DFDF73">
        <w:rPr>
          <w:rFonts w:ascii="Times New Roman" w:eastAsia="Times New Roman" w:hAnsi="Times New Roman" w:cs="Times New Roman"/>
          <w:sz w:val="24"/>
          <w:szCs w:val="24"/>
          <w:lang w:eastAsia="ja-JP"/>
        </w:rPr>
        <w:t xml:space="preserve"> ser incorporado ao projeto,</w:t>
      </w:r>
      <w:r w:rsidR="2AB22254" w:rsidRPr="50DFDF73">
        <w:rPr>
          <w:rFonts w:ascii="Times New Roman" w:eastAsia="Times New Roman" w:hAnsi="Times New Roman" w:cs="Times New Roman"/>
          <w:sz w:val="24"/>
          <w:szCs w:val="24"/>
          <w:lang w:eastAsia="ja-JP"/>
        </w:rPr>
        <w:t xml:space="preserve"> apresentand</w:t>
      </w:r>
      <w:r w:rsidR="17A34C3D" w:rsidRPr="50DFDF73">
        <w:rPr>
          <w:rFonts w:ascii="Times New Roman" w:eastAsia="Times New Roman" w:hAnsi="Times New Roman" w:cs="Times New Roman"/>
          <w:sz w:val="24"/>
          <w:szCs w:val="24"/>
          <w:lang w:eastAsia="ja-JP"/>
        </w:rPr>
        <w:t>o</w:t>
      </w:r>
      <w:r w:rsidR="6CF9E2DE" w:rsidRPr="50DFDF73">
        <w:rPr>
          <w:rFonts w:ascii="Times New Roman" w:eastAsia="Times New Roman" w:hAnsi="Times New Roman" w:cs="Times New Roman"/>
          <w:sz w:val="24"/>
          <w:szCs w:val="24"/>
          <w:lang w:eastAsia="ja-JP"/>
        </w:rPr>
        <w:t xml:space="preserve"> assim </w:t>
      </w:r>
      <w:r w:rsidR="6660FBFA" w:rsidRPr="50DFDF73">
        <w:rPr>
          <w:rFonts w:ascii="Times New Roman" w:eastAsia="Times New Roman" w:hAnsi="Times New Roman" w:cs="Times New Roman"/>
          <w:sz w:val="24"/>
          <w:szCs w:val="24"/>
          <w:lang w:eastAsia="ja-JP"/>
        </w:rPr>
        <w:t>a solução</w:t>
      </w:r>
      <w:r w:rsidR="17A34C3D" w:rsidRPr="50DFDF73">
        <w:rPr>
          <w:rFonts w:ascii="Times New Roman" w:eastAsia="Times New Roman" w:hAnsi="Times New Roman" w:cs="Times New Roman"/>
          <w:sz w:val="24"/>
          <w:szCs w:val="24"/>
          <w:lang w:eastAsia="ja-JP"/>
        </w:rPr>
        <w:t xml:space="preserve"> final</w:t>
      </w:r>
      <w:r w:rsidR="30F8FAC3" w:rsidRPr="50DFDF73">
        <w:rPr>
          <w:rFonts w:ascii="Times New Roman" w:eastAsia="Times New Roman" w:hAnsi="Times New Roman" w:cs="Times New Roman"/>
          <w:sz w:val="24"/>
          <w:szCs w:val="24"/>
          <w:lang w:eastAsia="ja-JP"/>
        </w:rPr>
        <w:t>, juntamente com possíveis melhorias futuras.</w:t>
      </w:r>
    </w:p>
    <w:p w14:paraId="44BBAF33" w14:textId="27A70E82" w:rsidR="50DFDF73" w:rsidRDefault="50DFDF73" w:rsidP="50DFDF73">
      <w:pPr>
        <w:pStyle w:val="Ttulo2"/>
        <w:ind w:firstLine="567"/>
        <w:rPr>
          <w:rFonts w:ascii="Times New Roman" w:eastAsia="Times New Roman" w:hAnsi="Times New Roman" w:cs="Times New Roman"/>
          <w:b/>
          <w:bCs/>
          <w:color w:val="auto"/>
          <w:sz w:val="24"/>
          <w:szCs w:val="24"/>
          <w:lang w:eastAsia="ja-JP"/>
        </w:rPr>
      </w:pPr>
    </w:p>
    <w:p w14:paraId="07A447F6" w14:textId="157D0EFC" w:rsidR="00090543" w:rsidRDefault="4240A662" w:rsidP="50DFDF73">
      <w:pPr>
        <w:pStyle w:val="Ttulo2"/>
        <w:ind w:firstLine="567"/>
      </w:pPr>
      <w:bookmarkStart w:id="28" w:name="_Toc43731750"/>
      <w:r w:rsidRPr="50DFDF73">
        <w:rPr>
          <w:rFonts w:ascii="Times New Roman" w:eastAsia="Times New Roman" w:hAnsi="Times New Roman" w:cs="Times New Roman"/>
          <w:b/>
          <w:bCs/>
          <w:color w:val="auto"/>
          <w:sz w:val="24"/>
          <w:szCs w:val="24"/>
          <w:lang w:eastAsia="ja-JP"/>
        </w:rPr>
        <w:t xml:space="preserve">3.1. Solução </w:t>
      </w:r>
      <w:r w:rsidR="00CD73B7">
        <w:rPr>
          <w:rFonts w:ascii="Times New Roman" w:eastAsia="Times New Roman" w:hAnsi="Times New Roman" w:cs="Times New Roman"/>
          <w:b/>
          <w:bCs/>
          <w:color w:val="auto"/>
          <w:sz w:val="24"/>
          <w:szCs w:val="24"/>
          <w:lang w:eastAsia="ja-JP"/>
        </w:rPr>
        <w:t>I</w:t>
      </w:r>
      <w:r w:rsidRPr="50DFDF73">
        <w:rPr>
          <w:rFonts w:ascii="Times New Roman" w:eastAsia="Times New Roman" w:hAnsi="Times New Roman" w:cs="Times New Roman"/>
          <w:b/>
          <w:bCs/>
          <w:color w:val="auto"/>
          <w:sz w:val="24"/>
          <w:szCs w:val="24"/>
          <w:lang w:eastAsia="ja-JP"/>
        </w:rPr>
        <w:t>nicial</w:t>
      </w:r>
      <w:bookmarkEnd w:id="28"/>
    </w:p>
    <w:p w14:paraId="65E58275" w14:textId="5CBF4DBA" w:rsidR="50DFDF73" w:rsidRDefault="50DFDF73" w:rsidP="50DFDF73"/>
    <w:p w14:paraId="446966A2" w14:textId="37FDED4E" w:rsidR="00090543" w:rsidRDefault="00090543" w:rsidP="50DFDF73">
      <w:pPr>
        <w:spacing w:line="360" w:lineRule="auto"/>
        <w:jc w:val="both"/>
        <w:rPr>
          <w:rFonts w:ascii="Times New Roman" w:eastAsia="Times New Roman" w:hAnsi="Times New Roman" w:cs="Times New Roman"/>
          <w:sz w:val="24"/>
          <w:szCs w:val="24"/>
          <w:lang w:eastAsia="ja-JP"/>
        </w:rPr>
      </w:pPr>
      <w:r>
        <w:rPr>
          <w:b/>
        </w:rPr>
        <w:tab/>
      </w:r>
      <w:r w:rsidR="444CD641" w:rsidRPr="50DFDF73">
        <w:rPr>
          <w:rFonts w:ascii="Times New Roman" w:eastAsia="Times New Roman" w:hAnsi="Times New Roman" w:cs="Times New Roman"/>
          <w:sz w:val="24"/>
          <w:szCs w:val="24"/>
          <w:lang w:eastAsia="ja-JP"/>
        </w:rPr>
        <w:t xml:space="preserve">Neste tópico </w:t>
      </w:r>
      <w:r w:rsidR="4240A662" w:rsidRPr="50DFDF73">
        <w:rPr>
          <w:rFonts w:ascii="Times New Roman" w:eastAsia="Times New Roman" w:hAnsi="Times New Roman" w:cs="Times New Roman"/>
          <w:sz w:val="24"/>
          <w:szCs w:val="24"/>
          <w:lang w:eastAsia="ja-JP"/>
        </w:rPr>
        <w:t>detalha</w:t>
      </w:r>
      <w:r w:rsidR="63361CF0" w:rsidRPr="50DFDF73">
        <w:rPr>
          <w:rFonts w:ascii="Times New Roman" w:eastAsia="Times New Roman" w:hAnsi="Times New Roman" w:cs="Times New Roman"/>
          <w:sz w:val="24"/>
          <w:szCs w:val="24"/>
          <w:lang w:eastAsia="ja-JP"/>
        </w:rPr>
        <w:t>mos</w:t>
      </w:r>
      <w:r w:rsidR="4240A662" w:rsidRPr="50DFDF73">
        <w:rPr>
          <w:rFonts w:ascii="Times New Roman" w:eastAsia="Times New Roman" w:hAnsi="Times New Roman" w:cs="Times New Roman"/>
          <w:sz w:val="24"/>
          <w:szCs w:val="24"/>
          <w:lang w:eastAsia="ja-JP"/>
        </w:rPr>
        <w:t xml:space="preserve"> com imagens</w:t>
      </w:r>
      <w:r w:rsidR="02174E72" w:rsidRPr="50DFDF73">
        <w:rPr>
          <w:rFonts w:ascii="Times New Roman" w:eastAsia="Times New Roman" w:hAnsi="Times New Roman" w:cs="Times New Roman"/>
          <w:sz w:val="24"/>
          <w:szCs w:val="24"/>
          <w:lang w:eastAsia="ja-JP"/>
        </w:rPr>
        <w:t xml:space="preserve"> e uma explicação </w:t>
      </w:r>
      <w:r w:rsidR="4240A662" w:rsidRPr="50DFDF73">
        <w:rPr>
          <w:rFonts w:ascii="Times New Roman" w:eastAsia="Times New Roman" w:hAnsi="Times New Roman" w:cs="Times New Roman"/>
          <w:sz w:val="24"/>
          <w:szCs w:val="24"/>
          <w:lang w:eastAsia="ja-JP"/>
        </w:rPr>
        <w:t>sobre como se deu o processo de construção da primeira solução desenvolvida pelo grupo.</w:t>
      </w:r>
    </w:p>
    <w:p w14:paraId="72F0FFDA" w14:textId="1DB72100" w:rsidR="50DFDF73" w:rsidRDefault="50DFDF73" w:rsidP="50DFDF73">
      <w:pPr>
        <w:pStyle w:val="Ttulo2"/>
        <w:ind w:firstLine="567"/>
        <w:rPr>
          <w:b/>
          <w:bCs/>
          <w:color w:val="auto"/>
          <w:sz w:val="24"/>
          <w:szCs w:val="24"/>
          <w:lang w:eastAsia="ja-JP"/>
        </w:rPr>
      </w:pPr>
    </w:p>
    <w:p w14:paraId="4C05BFA7" w14:textId="6CC83C08" w:rsidR="2E7BE26D" w:rsidRPr="003B53AE" w:rsidRDefault="2E7BE26D"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3.1.</w:t>
      </w:r>
      <w:r w:rsidR="1FDD2518" w:rsidRPr="003B53AE">
        <w:rPr>
          <w:rFonts w:ascii="Times New Roman" w:eastAsia="Times New Roman" w:hAnsi="Times New Roman" w:cs="Times New Roman"/>
          <w:b/>
          <w:bCs/>
          <w:color w:val="auto"/>
          <w:sz w:val="24"/>
          <w:szCs w:val="24"/>
          <w:lang w:eastAsia="ja-JP"/>
        </w:rPr>
        <w:t>1</w:t>
      </w:r>
      <w:r w:rsidR="0AFB9093"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w:t>
      </w:r>
      <w:r w:rsidR="03C0E5B7" w:rsidRPr="003B53AE">
        <w:rPr>
          <w:rFonts w:ascii="Times New Roman" w:eastAsia="Times New Roman" w:hAnsi="Times New Roman" w:cs="Times New Roman"/>
          <w:b/>
          <w:bCs/>
          <w:color w:val="auto"/>
          <w:sz w:val="24"/>
          <w:szCs w:val="24"/>
          <w:lang w:eastAsia="ja-JP"/>
        </w:rPr>
        <w:t>Especificações das Tecnologias Utilizadas</w:t>
      </w:r>
    </w:p>
    <w:p w14:paraId="4E10EEA7" w14:textId="5F5F4F51" w:rsidR="50DFDF73" w:rsidRDefault="50DFDF73" w:rsidP="50DFDF73">
      <w:pPr>
        <w:pStyle w:val="Ttulo2"/>
        <w:ind w:firstLine="567"/>
        <w:rPr>
          <w:b/>
          <w:bCs/>
          <w:color w:val="auto"/>
          <w:sz w:val="24"/>
          <w:szCs w:val="24"/>
          <w:lang w:eastAsia="ja-JP"/>
        </w:rPr>
      </w:pPr>
    </w:p>
    <w:p w14:paraId="7AD56F78" w14:textId="13C324C7" w:rsidR="73FAD1CD" w:rsidRDefault="73FAD1CD"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 xml:space="preserve">Como descrito amplamente no referencial teórico, as ferramentas utilizadas para a elaboração do projeto foram, inicialmente, a linguagem de programação </w:t>
      </w:r>
      <w:r w:rsidRPr="50DFDF73">
        <w:rPr>
          <w:rFonts w:ascii="Times New Roman" w:eastAsia="Times New Roman" w:hAnsi="Times New Roman" w:cs="Times New Roman"/>
          <w:i/>
          <w:iCs/>
          <w:sz w:val="24"/>
          <w:szCs w:val="24"/>
          <w:lang w:eastAsia="ja-JP"/>
        </w:rPr>
        <w:t>Python</w:t>
      </w:r>
      <w:r w:rsidRPr="50DFDF73">
        <w:rPr>
          <w:rFonts w:ascii="Times New Roman" w:eastAsia="Times New Roman" w:hAnsi="Times New Roman" w:cs="Times New Roman"/>
          <w:sz w:val="24"/>
          <w:szCs w:val="24"/>
          <w:lang w:eastAsia="ja-JP"/>
        </w:rPr>
        <w:t xml:space="preserve"> em sua versão 3.10.0, com a </w:t>
      </w:r>
      <w:r w:rsidRPr="50DFDF73">
        <w:rPr>
          <w:rFonts w:ascii="Times New Roman" w:eastAsia="Times New Roman" w:hAnsi="Times New Roman" w:cs="Times New Roman"/>
          <w:i/>
          <w:iCs/>
          <w:sz w:val="24"/>
          <w:szCs w:val="24"/>
          <w:lang w:eastAsia="ja-JP"/>
        </w:rPr>
        <w:t>IDE PyCharm</w:t>
      </w:r>
      <w:r w:rsidRPr="50DFDF73">
        <w:rPr>
          <w:rFonts w:ascii="Times New Roman" w:eastAsia="Times New Roman" w:hAnsi="Times New Roman" w:cs="Times New Roman"/>
          <w:sz w:val="24"/>
          <w:szCs w:val="24"/>
          <w:lang w:eastAsia="ja-JP"/>
        </w:rPr>
        <w:t xml:space="preserve"> em sua versão 2021.1.1 e o </w:t>
      </w:r>
      <w:r w:rsidRPr="50DFDF73">
        <w:rPr>
          <w:rFonts w:ascii="Times New Roman" w:eastAsia="Times New Roman" w:hAnsi="Times New Roman" w:cs="Times New Roman"/>
          <w:i/>
          <w:iCs/>
          <w:sz w:val="24"/>
          <w:szCs w:val="24"/>
          <w:lang w:eastAsia="ja-JP"/>
        </w:rPr>
        <w:t>Framework Django</w:t>
      </w:r>
      <w:r w:rsidRPr="50DFDF73">
        <w:rPr>
          <w:rFonts w:ascii="Times New Roman" w:eastAsia="Times New Roman" w:hAnsi="Times New Roman" w:cs="Times New Roman"/>
          <w:sz w:val="24"/>
          <w:szCs w:val="24"/>
          <w:lang w:eastAsia="ja-JP"/>
        </w:rPr>
        <w:t xml:space="preserve"> em sua versão 1.11, juntamente com o banco de dados </w:t>
      </w:r>
      <w:r w:rsidRPr="50DFDF73">
        <w:rPr>
          <w:rFonts w:ascii="Times New Roman" w:eastAsia="Times New Roman" w:hAnsi="Times New Roman" w:cs="Times New Roman"/>
          <w:i/>
          <w:iCs/>
          <w:sz w:val="24"/>
          <w:szCs w:val="24"/>
          <w:lang w:eastAsia="ja-JP"/>
        </w:rPr>
        <w:t>MySQL</w:t>
      </w:r>
      <w:r w:rsidRPr="50DFDF73">
        <w:rPr>
          <w:rFonts w:ascii="Times New Roman" w:eastAsia="Times New Roman" w:hAnsi="Times New Roman" w:cs="Times New Roman"/>
          <w:sz w:val="24"/>
          <w:szCs w:val="24"/>
          <w:lang w:eastAsia="ja-JP"/>
        </w:rPr>
        <w:t xml:space="preserve"> 8.0.21 e sua ferramenta de design visual </w:t>
      </w:r>
      <w:r w:rsidRPr="50DFDF73">
        <w:rPr>
          <w:rFonts w:ascii="Times New Roman" w:eastAsia="Times New Roman" w:hAnsi="Times New Roman" w:cs="Times New Roman"/>
          <w:i/>
          <w:iCs/>
          <w:sz w:val="24"/>
          <w:szCs w:val="24"/>
          <w:lang w:eastAsia="ja-JP"/>
        </w:rPr>
        <w:t>MySQL Workbench</w:t>
      </w:r>
      <w:r w:rsidRPr="50DFDF73">
        <w:rPr>
          <w:rFonts w:ascii="Times New Roman" w:eastAsia="Times New Roman" w:hAnsi="Times New Roman" w:cs="Times New Roman"/>
          <w:sz w:val="24"/>
          <w:szCs w:val="24"/>
          <w:lang w:eastAsia="ja-JP"/>
        </w:rPr>
        <w:t xml:space="preserve"> 8.0 </w:t>
      </w:r>
      <w:r w:rsidRPr="50DFDF73">
        <w:rPr>
          <w:rFonts w:ascii="Times New Roman" w:eastAsia="Times New Roman" w:hAnsi="Times New Roman" w:cs="Times New Roman"/>
          <w:i/>
          <w:iCs/>
          <w:sz w:val="24"/>
          <w:szCs w:val="24"/>
          <w:lang w:eastAsia="ja-JP"/>
        </w:rPr>
        <w:t>CE</w:t>
      </w:r>
      <w:r w:rsidRPr="50DFDF73">
        <w:rPr>
          <w:rFonts w:ascii="Times New Roman" w:eastAsia="Times New Roman" w:hAnsi="Times New Roman" w:cs="Times New Roman"/>
          <w:sz w:val="24"/>
          <w:szCs w:val="24"/>
          <w:lang w:eastAsia="ja-JP"/>
        </w:rPr>
        <w:t xml:space="preserve"> onde foram feitos os primeiros modelos de relacionamento. </w:t>
      </w:r>
    </w:p>
    <w:p w14:paraId="41B416D4" w14:textId="7033468C" w:rsidR="73FAD1CD" w:rsidRDefault="73FAD1CD"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lastRenderedPageBreak/>
        <w:t xml:space="preserve">Posteriormente substituímos o banco de dados pelo </w:t>
      </w:r>
      <w:r w:rsidRPr="50DFDF73">
        <w:rPr>
          <w:rFonts w:ascii="Times New Roman" w:eastAsia="Times New Roman" w:hAnsi="Times New Roman" w:cs="Times New Roman"/>
          <w:i/>
          <w:iCs/>
          <w:sz w:val="24"/>
          <w:szCs w:val="24"/>
          <w:lang w:eastAsia="ja-JP"/>
        </w:rPr>
        <w:t>SQLite</w:t>
      </w:r>
      <w:r w:rsidRPr="50DFDF73">
        <w:rPr>
          <w:rFonts w:ascii="Times New Roman" w:eastAsia="Times New Roman" w:hAnsi="Times New Roman" w:cs="Times New Roman"/>
          <w:sz w:val="24"/>
          <w:szCs w:val="24"/>
          <w:lang w:eastAsia="ja-JP"/>
        </w:rPr>
        <w:t xml:space="preserve"> versão 3.36.0 e sua ferramenta de design visual </w:t>
      </w:r>
      <w:r w:rsidRPr="50DFDF73">
        <w:rPr>
          <w:rFonts w:ascii="Times New Roman" w:eastAsia="Times New Roman" w:hAnsi="Times New Roman" w:cs="Times New Roman"/>
          <w:i/>
          <w:iCs/>
          <w:sz w:val="24"/>
          <w:szCs w:val="24"/>
          <w:lang w:eastAsia="ja-JP"/>
        </w:rPr>
        <w:t>DB Browser for SQLite</w:t>
      </w:r>
      <w:r w:rsidRPr="50DFDF73">
        <w:rPr>
          <w:rFonts w:ascii="Times New Roman" w:eastAsia="Times New Roman" w:hAnsi="Times New Roman" w:cs="Times New Roman"/>
          <w:sz w:val="24"/>
          <w:szCs w:val="24"/>
          <w:lang w:eastAsia="ja-JP"/>
        </w:rPr>
        <w:t xml:space="preserve"> por serem o banco de dados nativo do </w:t>
      </w:r>
      <w:r w:rsidRPr="50DFDF73">
        <w:rPr>
          <w:rFonts w:ascii="Times New Roman" w:eastAsia="Times New Roman" w:hAnsi="Times New Roman" w:cs="Times New Roman"/>
          <w:i/>
          <w:iCs/>
          <w:sz w:val="24"/>
          <w:szCs w:val="24"/>
          <w:lang w:eastAsia="ja-JP"/>
        </w:rPr>
        <w:t>Framework Django</w:t>
      </w:r>
      <w:r w:rsidRPr="50DFDF73">
        <w:rPr>
          <w:rFonts w:ascii="Times New Roman" w:eastAsia="Times New Roman" w:hAnsi="Times New Roman" w:cs="Times New Roman"/>
          <w:sz w:val="24"/>
          <w:szCs w:val="24"/>
          <w:lang w:eastAsia="ja-JP"/>
        </w:rPr>
        <w:t xml:space="preserve">, a fim de evitar erros de compatibilidade e simplificar a implementação da solução. Para a modelagem da interface do usuário escolhemos o editor </w:t>
      </w:r>
      <w:r w:rsidRPr="50DFDF73">
        <w:rPr>
          <w:rFonts w:ascii="Times New Roman" w:eastAsia="Times New Roman" w:hAnsi="Times New Roman" w:cs="Times New Roman"/>
          <w:i/>
          <w:iCs/>
          <w:sz w:val="24"/>
          <w:szCs w:val="24"/>
          <w:lang w:eastAsia="ja-JP"/>
        </w:rPr>
        <w:t>FluidUI</w:t>
      </w:r>
      <w:r w:rsidRPr="50DFDF73">
        <w:rPr>
          <w:rFonts w:ascii="Times New Roman" w:eastAsia="Times New Roman" w:hAnsi="Times New Roman" w:cs="Times New Roman"/>
          <w:sz w:val="24"/>
          <w:szCs w:val="24"/>
          <w:lang w:eastAsia="ja-JP"/>
        </w:rPr>
        <w:t xml:space="preserve"> por sua simplicidade, sendo que abordaremos mais sobre suas características no tópico sobre o layout de telas. O grupo pretendia hospedar a solução no </w:t>
      </w:r>
      <w:r w:rsidRPr="50DFDF73">
        <w:rPr>
          <w:rFonts w:ascii="Times New Roman" w:eastAsia="Times New Roman" w:hAnsi="Times New Roman" w:cs="Times New Roman"/>
          <w:i/>
          <w:iCs/>
          <w:sz w:val="24"/>
          <w:szCs w:val="24"/>
          <w:lang w:eastAsia="ja-JP"/>
        </w:rPr>
        <w:t>Heroku</w:t>
      </w:r>
      <w:r w:rsidRPr="50DFDF73">
        <w:rPr>
          <w:rFonts w:ascii="Times New Roman" w:eastAsia="Times New Roman" w:hAnsi="Times New Roman" w:cs="Times New Roman"/>
          <w:sz w:val="24"/>
          <w:szCs w:val="24"/>
          <w:lang w:eastAsia="ja-JP"/>
        </w:rPr>
        <w:t xml:space="preserve">, uma plataforma em nuvem que permitiria o acesso remoto por parte de qualquer usuário, porém, pelo fato da solução conter dados sensíveis ao Senac São Paulo, optou-se por implementar a solução localmente. </w:t>
      </w:r>
    </w:p>
    <w:p w14:paraId="66953DD1" w14:textId="4E7568D2" w:rsidR="73FAD1CD" w:rsidRDefault="73FAD1CD"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 xml:space="preserve">O controle de versão foi feito utilizando o </w:t>
      </w:r>
      <w:r w:rsidRPr="50DFDF73">
        <w:rPr>
          <w:rFonts w:ascii="Times New Roman" w:eastAsia="Times New Roman" w:hAnsi="Times New Roman" w:cs="Times New Roman"/>
          <w:i/>
          <w:iCs/>
          <w:sz w:val="24"/>
          <w:szCs w:val="24"/>
          <w:lang w:eastAsia="ja-JP"/>
        </w:rPr>
        <w:t>Git</w:t>
      </w:r>
      <w:r w:rsidRPr="50DFDF73">
        <w:rPr>
          <w:rFonts w:ascii="Times New Roman" w:eastAsia="Times New Roman" w:hAnsi="Times New Roman" w:cs="Times New Roman"/>
          <w:sz w:val="24"/>
          <w:szCs w:val="24"/>
          <w:lang w:eastAsia="ja-JP"/>
        </w:rPr>
        <w:t xml:space="preserve"> e o código-fonte da solução em seu </w:t>
      </w:r>
      <w:r w:rsidRPr="50DFDF73">
        <w:rPr>
          <w:rFonts w:ascii="Times New Roman" w:eastAsia="Times New Roman" w:hAnsi="Times New Roman" w:cs="Times New Roman"/>
          <w:i/>
          <w:iCs/>
          <w:sz w:val="24"/>
          <w:szCs w:val="24"/>
          <w:lang w:eastAsia="ja-JP"/>
        </w:rPr>
        <w:t>branch</w:t>
      </w:r>
      <w:r w:rsidRPr="50DFDF73">
        <w:rPr>
          <w:rFonts w:ascii="Times New Roman" w:eastAsia="Times New Roman" w:hAnsi="Times New Roman" w:cs="Times New Roman"/>
          <w:sz w:val="24"/>
          <w:szCs w:val="24"/>
          <w:lang w:eastAsia="ja-JP"/>
        </w:rPr>
        <w:t xml:space="preserve"> final foi hospedado no </w:t>
      </w:r>
      <w:r w:rsidRPr="50DFDF73">
        <w:rPr>
          <w:rFonts w:ascii="Times New Roman" w:eastAsia="Times New Roman" w:hAnsi="Times New Roman" w:cs="Times New Roman"/>
          <w:i/>
          <w:iCs/>
          <w:sz w:val="24"/>
          <w:szCs w:val="24"/>
          <w:lang w:eastAsia="ja-JP"/>
        </w:rPr>
        <w:t>Github</w:t>
      </w:r>
      <w:r w:rsidRPr="50DFDF73">
        <w:rPr>
          <w:rFonts w:ascii="Times New Roman" w:eastAsia="Times New Roman" w:hAnsi="Times New Roman" w:cs="Times New Roman"/>
          <w:sz w:val="24"/>
          <w:szCs w:val="24"/>
          <w:lang w:eastAsia="ja-JP"/>
        </w:rPr>
        <w:t xml:space="preserve">, uma plataforma em nuvem já descrita anteriormente no referencial teórico. Também foi feito um diagrama referente a todo o esboço do projeto dentro de uma ferramenta comunicação visual chamada </w:t>
      </w:r>
      <w:r w:rsidRPr="50DFDF73">
        <w:rPr>
          <w:rFonts w:ascii="Times New Roman" w:eastAsia="Times New Roman" w:hAnsi="Times New Roman" w:cs="Times New Roman"/>
          <w:i/>
          <w:iCs/>
          <w:sz w:val="24"/>
          <w:szCs w:val="24"/>
          <w:lang w:eastAsia="ja-JP"/>
        </w:rPr>
        <w:t>LucidChart</w:t>
      </w:r>
      <w:r w:rsidRPr="50DFDF73">
        <w:rPr>
          <w:rFonts w:ascii="Times New Roman" w:eastAsia="Times New Roman" w:hAnsi="Times New Roman" w:cs="Times New Roman"/>
          <w:sz w:val="24"/>
          <w:szCs w:val="24"/>
          <w:lang w:eastAsia="ja-JP"/>
        </w:rPr>
        <w:t xml:space="preserve">, escolhida por ser gratuita e permitir a construção de fluxogramas e mapas mentais. O grupo se comunicou, trabalhou de forma colaborativa e compartilhou arquivos através do </w:t>
      </w:r>
      <w:r w:rsidRPr="50DFDF73">
        <w:rPr>
          <w:rFonts w:ascii="Times New Roman" w:eastAsia="Times New Roman" w:hAnsi="Times New Roman" w:cs="Times New Roman"/>
          <w:i/>
          <w:iCs/>
          <w:sz w:val="24"/>
          <w:szCs w:val="24"/>
          <w:lang w:eastAsia="ja-JP"/>
        </w:rPr>
        <w:t>Whatsapp</w:t>
      </w:r>
      <w:r w:rsidRPr="50DFDF73">
        <w:rPr>
          <w:rFonts w:ascii="Times New Roman" w:eastAsia="Times New Roman" w:hAnsi="Times New Roman" w:cs="Times New Roman"/>
          <w:sz w:val="24"/>
          <w:szCs w:val="24"/>
          <w:lang w:eastAsia="ja-JP"/>
        </w:rPr>
        <w:t xml:space="preserve">, do e-mail institucional da UNIVESP, e da solução em nuvem da </w:t>
      </w:r>
      <w:r w:rsidRPr="50DFDF73">
        <w:rPr>
          <w:rFonts w:ascii="Times New Roman" w:eastAsia="Times New Roman" w:hAnsi="Times New Roman" w:cs="Times New Roman"/>
          <w:i/>
          <w:iCs/>
          <w:sz w:val="24"/>
          <w:szCs w:val="24"/>
          <w:lang w:eastAsia="ja-JP"/>
        </w:rPr>
        <w:t>Microsoft</w:t>
      </w:r>
      <w:r w:rsidRPr="50DFDF73">
        <w:rPr>
          <w:rFonts w:ascii="Times New Roman" w:eastAsia="Times New Roman" w:hAnsi="Times New Roman" w:cs="Times New Roman"/>
          <w:sz w:val="24"/>
          <w:szCs w:val="24"/>
          <w:lang w:eastAsia="ja-JP"/>
        </w:rPr>
        <w:t xml:space="preserve"> o </w:t>
      </w:r>
      <w:r w:rsidRPr="50DFDF73">
        <w:rPr>
          <w:rFonts w:ascii="Times New Roman" w:eastAsia="Times New Roman" w:hAnsi="Times New Roman" w:cs="Times New Roman"/>
          <w:i/>
          <w:iCs/>
          <w:sz w:val="24"/>
          <w:szCs w:val="24"/>
          <w:lang w:eastAsia="ja-JP"/>
        </w:rPr>
        <w:t>OneDrive</w:t>
      </w:r>
      <w:r w:rsidRPr="50DFDF73">
        <w:rPr>
          <w:rFonts w:ascii="Times New Roman" w:eastAsia="Times New Roman" w:hAnsi="Times New Roman" w:cs="Times New Roman"/>
          <w:sz w:val="24"/>
          <w:szCs w:val="24"/>
          <w:lang w:eastAsia="ja-JP"/>
        </w:rPr>
        <w:t xml:space="preserve">, além de fazer boa parte da documentação do projeto em uma ferramenta de gestão de conhecimento chamada </w:t>
      </w:r>
      <w:r w:rsidRPr="50DFDF73">
        <w:rPr>
          <w:rFonts w:ascii="Times New Roman" w:eastAsia="Times New Roman" w:hAnsi="Times New Roman" w:cs="Times New Roman"/>
          <w:i/>
          <w:iCs/>
          <w:sz w:val="24"/>
          <w:szCs w:val="24"/>
          <w:lang w:eastAsia="ja-JP"/>
        </w:rPr>
        <w:t>Notion</w:t>
      </w:r>
      <w:r w:rsidRPr="50DFDF73">
        <w:rPr>
          <w:rFonts w:ascii="Times New Roman" w:eastAsia="Times New Roman" w:hAnsi="Times New Roman" w:cs="Times New Roman"/>
          <w:sz w:val="24"/>
          <w:szCs w:val="24"/>
          <w:lang w:eastAsia="ja-JP"/>
        </w:rPr>
        <w:t>, como mostrado na imagem abaixo.</w:t>
      </w:r>
    </w:p>
    <w:p w14:paraId="17ACB4B0" w14:textId="4A6C3D6E" w:rsidR="50DFDF73" w:rsidRDefault="50DFDF73" w:rsidP="50DFDF73">
      <w:pPr>
        <w:spacing w:line="360" w:lineRule="auto"/>
        <w:ind w:firstLine="567"/>
        <w:jc w:val="both"/>
        <w:rPr>
          <w:rFonts w:ascii="Times New Roman" w:eastAsia="Times New Roman" w:hAnsi="Times New Roman" w:cs="Times New Roman"/>
          <w:sz w:val="24"/>
          <w:szCs w:val="24"/>
          <w:lang w:eastAsia="ja-JP"/>
        </w:rPr>
      </w:pPr>
    </w:p>
    <w:p w14:paraId="6F762F91" w14:textId="1ACFBAB3" w:rsidR="01FFFE89" w:rsidRDefault="01FFFE89" w:rsidP="50DFDF73">
      <w:pPr>
        <w:spacing w:line="276" w:lineRule="auto"/>
        <w:ind w:firstLine="567"/>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 xml:space="preserve">Figura 15 – </w:t>
      </w:r>
      <w:r w:rsidR="1E32DDA0" w:rsidRPr="50DFDF73">
        <w:rPr>
          <w:rFonts w:ascii="Times New Roman" w:eastAsia="Times New Roman" w:hAnsi="Times New Roman" w:cs="Times New Roman"/>
          <w:color w:val="000000" w:themeColor="text1"/>
          <w:sz w:val="24"/>
          <w:szCs w:val="24"/>
        </w:rPr>
        <w:t xml:space="preserve">Documentação do Projeto pelo </w:t>
      </w:r>
      <w:r w:rsidR="1E32DDA0" w:rsidRPr="50DFDF73">
        <w:rPr>
          <w:rFonts w:ascii="Times New Roman" w:eastAsia="Times New Roman" w:hAnsi="Times New Roman" w:cs="Times New Roman"/>
          <w:i/>
          <w:iCs/>
          <w:color w:val="000000" w:themeColor="text1"/>
          <w:sz w:val="24"/>
          <w:szCs w:val="24"/>
        </w:rPr>
        <w:t>Notion</w:t>
      </w:r>
    </w:p>
    <w:p w14:paraId="40C8B0C5" w14:textId="3B409C01" w:rsidR="01FFFE89" w:rsidRDefault="01FFFE89" w:rsidP="50DFDF73">
      <w:pPr>
        <w:jc w:val="center"/>
      </w:pPr>
      <w:r>
        <w:rPr>
          <w:noProof/>
        </w:rPr>
        <w:drawing>
          <wp:inline distT="0" distB="0" distL="0" distR="0" wp14:anchorId="34ED8D35" wp14:editId="086DF8DA">
            <wp:extent cx="4572000" cy="2505075"/>
            <wp:effectExtent l="0" t="0" r="0" b="0"/>
            <wp:docPr id="1214927816" name="Imagem 121492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5BC6BBBE" w14:textId="2EB30731" w:rsidR="01FFFE89" w:rsidRDefault="01FFFE89"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00FEECCD" w14:textId="7F457C02" w:rsidR="50DFDF73" w:rsidRDefault="50DFDF73" w:rsidP="50DFDF73">
      <w:pPr>
        <w:jc w:val="center"/>
      </w:pPr>
    </w:p>
    <w:p w14:paraId="2184A191" w14:textId="5CF80B76" w:rsidR="03C0E5B7" w:rsidRPr="003B53AE" w:rsidRDefault="03C0E5B7"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lastRenderedPageBreak/>
        <w:t>3.1.2</w:t>
      </w:r>
      <w:r w:rsidR="0D9D1724"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Diagramas da Solução</w:t>
      </w:r>
    </w:p>
    <w:p w14:paraId="5076E330" w14:textId="408F1C50" w:rsidR="50DFDF73" w:rsidRDefault="50DFDF73" w:rsidP="50DFDF73"/>
    <w:p w14:paraId="01778381" w14:textId="55C83E13" w:rsidR="2A846755" w:rsidRDefault="2A846755"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No iní</w:t>
      </w:r>
      <w:r w:rsidR="5B2B5029" w:rsidRPr="50DFDF73">
        <w:rPr>
          <w:rFonts w:ascii="Times New Roman" w:eastAsia="Times New Roman" w:hAnsi="Times New Roman" w:cs="Times New Roman"/>
          <w:sz w:val="24"/>
          <w:szCs w:val="24"/>
          <w:lang w:eastAsia="ja-JP"/>
        </w:rPr>
        <w:t>ci</w:t>
      </w:r>
      <w:r w:rsidRPr="50DFDF73">
        <w:rPr>
          <w:rFonts w:ascii="Times New Roman" w:eastAsia="Times New Roman" w:hAnsi="Times New Roman" w:cs="Times New Roman"/>
          <w:sz w:val="24"/>
          <w:szCs w:val="24"/>
          <w:lang w:eastAsia="ja-JP"/>
        </w:rPr>
        <w:t xml:space="preserve">o do desenvolvimento da solução foi feito um diagrama mental, que nada mais é do que uma ferramenta gráfica que representa visualmente </w:t>
      </w:r>
      <w:r w:rsidR="24A20313" w:rsidRPr="50DFDF73">
        <w:rPr>
          <w:rFonts w:ascii="Times New Roman" w:eastAsia="Times New Roman" w:hAnsi="Times New Roman" w:cs="Times New Roman"/>
          <w:sz w:val="24"/>
          <w:szCs w:val="24"/>
          <w:lang w:eastAsia="ja-JP"/>
        </w:rPr>
        <w:t xml:space="preserve">os conceitos e ideias utilizados no projeto </w:t>
      </w:r>
      <w:r w:rsidR="6F8FE2EA" w:rsidRPr="50DFDF73">
        <w:rPr>
          <w:rFonts w:ascii="Times New Roman" w:eastAsia="Times New Roman" w:hAnsi="Times New Roman" w:cs="Times New Roman"/>
          <w:sz w:val="24"/>
          <w:szCs w:val="24"/>
          <w:lang w:eastAsia="ja-JP"/>
        </w:rPr>
        <w:t>de forma relacional, o que sintetizou o que deveríamos ter em mente ao programar a solução e facilitou a compreensão das informações</w:t>
      </w:r>
      <w:r w:rsidR="2E34C81C" w:rsidRPr="50DFDF73">
        <w:rPr>
          <w:rFonts w:ascii="Times New Roman" w:eastAsia="Times New Roman" w:hAnsi="Times New Roman" w:cs="Times New Roman"/>
          <w:sz w:val="24"/>
          <w:szCs w:val="24"/>
          <w:lang w:eastAsia="ja-JP"/>
        </w:rPr>
        <w:t>. Na figura abaixo é possível ver todos os desdobramentos</w:t>
      </w:r>
      <w:r w:rsidR="63E485F5" w:rsidRPr="50DFDF73">
        <w:rPr>
          <w:rFonts w:ascii="Times New Roman" w:eastAsia="Times New Roman" w:hAnsi="Times New Roman" w:cs="Times New Roman"/>
          <w:sz w:val="24"/>
          <w:szCs w:val="24"/>
          <w:lang w:eastAsia="ja-JP"/>
        </w:rPr>
        <w:t xml:space="preserve"> iniciais</w:t>
      </w:r>
      <w:r w:rsidR="2E34C81C" w:rsidRPr="50DFDF73">
        <w:rPr>
          <w:rFonts w:ascii="Times New Roman" w:eastAsia="Times New Roman" w:hAnsi="Times New Roman" w:cs="Times New Roman"/>
          <w:sz w:val="24"/>
          <w:szCs w:val="24"/>
          <w:lang w:eastAsia="ja-JP"/>
        </w:rPr>
        <w:t xml:space="preserve"> d</w:t>
      </w:r>
      <w:r w:rsidR="6200AF37" w:rsidRPr="50DFDF73">
        <w:rPr>
          <w:rFonts w:ascii="Times New Roman" w:eastAsia="Times New Roman" w:hAnsi="Times New Roman" w:cs="Times New Roman"/>
          <w:sz w:val="24"/>
          <w:szCs w:val="24"/>
          <w:lang w:eastAsia="ja-JP"/>
        </w:rPr>
        <w:t xml:space="preserve">as principais funcionalidades da solução: cadastrar o plano de aula, cadastrar os parâmetros e consultar os planos de aula; </w:t>
      </w:r>
      <w:r w:rsidR="7A15A2BF" w:rsidRPr="50DFDF73">
        <w:rPr>
          <w:rFonts w:ascii="Times New Roman" w:eastAsia="Times New Roman" w:hAnsi="Times New Roman" w:cs="Times New Roman"/>
          <w:sz w:val="24"/>
          <w:szCs w:val="24"/>
          <w:lang w:eastAsia="ja-JP"/>
        </w:rPr>
        <w:t>tudo</w:t>
      </w:r>
      <w:r w:rsidR="66F7490B" w:rsidRPr="50DFDF73">
        <w:rPr>
          <w:rFonts w:ascii="Times New Roman" w:eastAsia="Times New Roman" w:hAnsi="Times New Roman" w:cs="Times New Roman"/>
          <w:sz w:val="24"/>
          <w:szCs w:val="24"/>
          <w:lang w:eastAsia="ja-JP"/>
        </w:rPr>
        <w:t xml:space="preserve"> isso com foco no docente que utilizaria essa solução. Como dito anteriorment</w:t>
      </w:r>
      <w:r w:rsidR="1F3597D9" w:rsidRPr="50DFDF73">
        <w:rPr>
          <w:rFonts w:ascii="Times New Roman" w:eastAsia="Times New Roman" w:hAnsi="Times New Roman" w:cs="Times New Roman"/>
          <w:sz w:val="24"/>
          <w:szCs w:val="24"/>
          <w:lang w:eastAsia="ja-JP"/>
        </w:rPr>
        <w:t xml:space="preserve">e, esse diagrama foi construído na ferramenta </w:t>
      </w:r>
      <w:r w:rsidR="1F3597D9" w:rsidRPr="50DFDF73">
        <w:rPr>
          <w:rFonts w:ascii="Times New Roman" w:eastAsia="Times New Roman" w:hAnsi="Times New Roman" w:cs="Times New Roman"/>
          <w:i/>
          <w:iCs/>
          <w:sz w:val="24"/>
          <w:szCs w:val="24"/>
          <w:lang w:eastAsia="ja-JP"/>
        </w:rPr>
        <w:t>LucidChart</w:t>
      </w:r>
      <w:r w:rsidR="78EAC479" w:rsidRPr="50DFDF73">
        <w:rPr>
          <w:rFonts w:ascii="Times New Roman" w:eastAsia="Times New Roman" w:hAnsi="Times New Roman" w:cs="Times New Roman"/>
          <w:sz w:val="24"/>
          <w:szCs w:val="24"/>
          <w:lang w:eastAsia="ja-JP"/>
        </w:rPr>
        <w:t>.</w:t>
      </w:r>
    </w:p>
    <w:p w14:paraId="3DB3E83E" w14:textId="1ED8AFDD" w:rsidR="50DFDF73" w:rsidRDefault="50DFDF73" w:rsidP="50DFDF73">
      <w:pPr>
        <w:pStyle w:val="Ttulo2"/>
        <w:ind w:firstLine="567"/>
        <w:rPr>
          <w:b/>
          <w:bCs/>
          <w:color w:val="auto"/>
          <w:sz w:val="24"/>
          <w:szCs w:val="24"/>
          <w:lang w:eastAsia="ja-JP"/>
        </w:rPr>
      </w:pPr>
    </w:p>
    <w:p w14:paraId="2E4A671C" w14:textId="13F176A7" w:rsidR="23A086BC" w:rsidRDefault="23A086BC" w:rsidP="50DFDF73">
      <w:pPr>
        <w:tabs>
          <w:tab w:val="right" w:pos="2265"/>
        </w:tabs>
        <w:spacing w:line="360" w:lineRule="auto"/>
        <w:ind w:right="-20" w:firstLine="720"/>
        <w:jc w:val="center"/>
        <w:rPr>
          <w:rFonts w:ascii="Times New Roman" w:eastAsia="Times New Roman" w:hAnsi="Times New Roman" w:cs="Times New Roman"/>
          <w:i/>
          <w:iCs/>
          <w:sz w:val="24"/>
          <w:szCs w:val="24"/>
        </w:rPr>
      </w:pPr>
      <w:r w:rsidRPr="50DFDF73">
        <w:rPr>
          <w:rFonts w:ascii="Times New Roman" w:eastAsia="Times New Roman" w:hAnsi="Times New Roman" w:cs="Times New Roman"/>
          <w:sz w:val="24"/>
          <w:szCs w:val="24"/>
        </w:rPr>
        <w:t>Figura 16 – Diagrama da Solução (</w:t>
      </w:r>
      <w:r w:rsidRPr="50DFDF73">
        <w:rPr>
          <w:rFonts w:ascii="Times New Roman" w:eastAsia="Times New Roman" w:hAnsi="Times New Roman" w:cs="Times New Roman"/>
          <w:i/>
          <w:iCs/>
          <w:sz w:val="24"/>
          <w:szCs w:val="24"/>
        </w:rPr>
        <w:t>LucidChart</w:t>
      </w:r>
      <w:r w:rsidRPr="50DFDF73">
        <w:rPr>
          <w:rFonts w:ascii="Times New Roman" w:eastAsia="Times New Roman" w:hAnsi="Times New Roman" w:cs="Times New Roman"/>
          <w:sz w:val="24"/>
          <w:szCs w:val="24"/>
        </w:rPr>
        <w:t>)</w:t>
      </w:r>
    </w:p>
    <w:p w14:paraId="05584895" w14:textId="7B94521D" w:rsidR="23A086BC" w:rsidRDefault="23A086BC" w:rsidP="50DFDF73">
      <w:pPr>
        <w:jc w:val="center"/>
      </w:pPr>
      <w:r>
        <w:rPr>
          <w:noProof/>
        </w:rPr>
        <w:drawing>
          <wp:inline distT="0" distB="0" distL="0" distR="0" wp14:anchorId="5A758F07" wp14:editId="48CE2A0F">
            <wp:extent cx="4572000" cy="2705100"/>
            <wp:effectExtent l="0" t="0" r="0" b="0"/>
            <wp:docPr id="1423357069" name="Imagem 142335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2C20EE03" w14:textId="2EB30731" w:rsidR="23A086BC" w:rsidRDefault="23A086BC"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3615BEE2" w14:textId="4B480614" w:rsidR="45702C67" w:rsidRDefault="45702C67"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 xml:space="preserve">Posteriormente, esse diagrama foi alterado e simplificado, devido </w:t>
      </w:r>
      <w:r w:rsidR="0C313495" w:rsidRPr="50DFDF73">
        <w:rPr>
          <w:rFonts w:ascii="Times New Roman" w:eastAsia="Times New Roman" w:hAnsi="Times New Roman" w:cs="Times New Roman"/>
          <w:sz w:val="24"/>
          <w:szCs w:val="24"/>
          <w:lang w:eastAsia="ja-JP"/>
        </w:rPr>
        <w:t>à</w:t>
      </w:r>
      <w:r w:rsidRPr="50DFDF73">
        <w:rPr>
          <w:rFonts w:ascii="Times New Roman" w:eastAsia="Times New Roman" w:hAnsi="Times New Roman" w:cs="Times New Roman"/>
          <w:sz w:val="24"/>
          <w:szCs w:val="24"/>
          <w:lang w:eastAsia="ja-JP"/>
        </w:rPr>
        <w:t xml:space="preserve"> alta complexidade em se implementar várias funcionalidades dentro do es</w:t>
      </w:r>
      <w:r w:rsidR="4E0FF6A4" w:rsidRPr="50DFDF73">
        <w:rPr>
          <w:rFonts w:ascii="Times New Roman" w:eastAsia="Times New Roman" w:hAnsi="Times New Roman" w:cs="Times New Roman"/>
          <w:sz w:val="24"/>
          <w:szCs w:val="24"/>
          <w:lang w:eastAsia="ja-JP"/>
        </w:rPr>
        <w:t>copo de tempo do projeto.</w:t>
      </w:r>
    </w:p>
    <w:p w14:paraId="7FC6DD7C" w14:textId="001FEB95" w:rsidR="50DFDF73" w:rsidRDefault="50DFDF73" w:rsidP="50DFDF73">
      <w:pPr>
        <w:spacing w:line="360" w:lineRule="auto"/>
        <w:ind w:firstLine="567"/>
        <w:jc w:val="both"/>
        <w:rPr>
          <w:rFonts w:ascii="Times New Roman" w:eastAsia="Times New Roman" w:hAnsi="Times New Roman" w:cs="Times New Roman"/>
          <w:sz w:val="24"/>
          <w:szCs w:val="24"/>
          <w:lang w:eastAsia="ja-JP"/>
        </w:rPr>
      </w:pPr>
    </w:p>
    <w:p w14:paraId="14CFC8A3" w14:textId="4A73816E" w:rsidR="03C0E5B7" w:rsidRPr="003B53AE" w:rsidRDefault="03C0E5B7"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3.1.3</w:t>
      </w:r>
      <w:r w:rsidR="0D9D1724"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Esquematização do Banco de Dados</w:t>
      </w:r>
    </w:p>
    <w:p w14:paraId="31C0E046" w14:textId="7A480101" w:rsidR="50DFDF73" w:rsidRDefault="50DFDF73" w:rsidP="50DFDF73"/>
    <w:p w14:paraId="3CAA027C" w14:textId="1ECDB7B7" w:rsidR="5EBD8321" w:rsidRDefault="5EBD8321" w:rsidP="50DFDF7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Depois da construção do diagrama mental, fizemos a montagem de</w:t>
      </w:r>
      <w:r w:rsidR="7EEFB31C" w:rsidRPr="72923D33">
        <w:rPr>
          <w:rFonts w:ascii="Times New Roman" w:eastAsia="Times New Roman" w:hAnsi="Times New Roman" w:cs="Times New Roman"/>
          <w:sz w:val="24"/>
          <w:szCs w:val="24"/>
          <w:lang w:eastAsia="ja-JP"/>
        </w:rPr>
        <w:t xml:space="preserve"> um</w:t>
      </w:r>
      <w:r w:rsidRPr="72923D33">
        <w:rPr>
          <w:rFonts w:ascii="Times New Roman" w:eastAsia="Times New Roman" w:hAnsi="Times New Roman" w:cs="Times New Roman"/>
          <w:sz w:val="24"/>
          <w:szCs w:val="24"/>
          <w:lang w:eastAsia="ja-JP"/>
        </w:rPr>
        <w:t xml:space="preserve"> fluxograma simples em Excel</w:t>
      </w:r>
      <w:r w:rsidR="52B1335D" w:rsidRPr="72923D33">
        <w:rPr>
          <w:rFonts w:ascii="Times New Roman" w:eastAsia="Times New Roman" w:hAnsi="Times New Roman" w:cs="Times New Roman"/>
          <w:sz w:val="24"/>
          <w:szCs w:val="24"/>
          <w:lang w:eastAsia="ja-JP"/>
        </w:rPr>
        <w:t xml:space="preserve"> </w:t>
      </w:r>
      <w:r w:rsidR="79FEA54E" w:rsidRPr="72923D33">
        <w:rPr>
          <w:rFonts w:ascii="Times New Roman" w:eastAsia="Times New Roman" w:hAnsi="Times New Roman" w:cs="Times New Roman"/>
          <w:sz w:val="24"/>
          <w:szCs w:val="24"/>
          <w:lang w:eastAsia="ja-JP"/>
        </w:rPr>
        <w:t>(Figura 17)</w:t>
      </w:r>
      <w:r w:rsidR="2E695E5D" w:rsidRPr="72923D33">
        <w:rPr>
          <w:rFonts w:ascii="Times New Roman" w:eastAsia="Times New Roman" w:hAnsi="Times New Roman" w:cs="Times New Roman"/>
          <w:sz w:val="24"/>
          <w:szCs w:val="24"/>
          <w:lang w:eastAsia="ja-JP"/>
        </w:rPr>
        <w:t xml:space="preserve"> p</w:t>
      </w:r>
      <w:r w:rsidR="04609AF0" w:rsidRPr="72923D33">
        <w:rPr>
          <w:rFonts w:ascii="Times New Roman" w:eastAsia="Times New Roman" w:hAnsi="Times New Roman" w:cs="Times New Roman"/>
          <w:sz w:val="24"/>
          <w:szCs w:val="24"/>
          <w:lang w:eastAsia="ja-JP"/>
        </w:rPr>
        <w:t xml:space="preserve">ara usarmos como base na construção de um modelo de entidade-relacionamento na ferramenta </w:t>
      </w:r>
      <w:r w:rsidR="04609AF0" w:rsidRPr="72923D33">
        <w:rPr>
          <w:rFonts w:ascii="Times New Roman" w:eastAsia="Times New Roman" w:hAnsi="Times New Roman" w:cs="Times New Roman"/>
          <w:i/>
          <w:iCs/>
          <w:sz w:val="24"/>
          <w:szCs w:val="24"/>
          <w:lang w:eastAsia="ja-JP"/>
        </w:rPr>
        <w:t>MySQL WorkBench</w:t>
      </w:r>
      <w:r w:rsidR="1DD130FD" w:rsidRPr="72923D33">
        <w:rPr>
          <w:rFonts w:ascii="Times New Roman" w:eastAsia="Times New Roman" w:hAnsi="Times New Roman" w:cs="Times New Roman"/>
          <w:sz w:val="24"/>
          <w:szCs w:val="24"/>
          <w:lang w:eastAsia="ja-JP"/>
        </w:rPr>
        <w:t xml:space="preserve">, identificando e fazendo todas as </w:t>
      </w:r>
      <w:r w:rsidR="1DD130FD" w:rsidRPr="72923D33">
        <w:rPr>
          <w:rFonts w:ascii="Times New Roman" w:eastAsia="Times New Roman" w:hAnsi="Times New Roman" w:cs="Times New Roman"/>
          <w:sz w:val="24"/>
          <w:szCs w:val="24"/>
          <w:lang w:eastAsia="ja-JP"/>
        </w:rPr>
        <w:lastRenderedPageBreak/>
        <w:t>relações entre os usuários, turmas, unidades curricula</w:t>
      </w:r>
      <w:r w:rsidR="13EB2DB3" w:rsidRPr="72923D33">
        <w:rPr>
          <w:rFonts w:ascii="Times New Roman" w:eastAsia="Times New Roman" w:hAnsi="Times New Roman" w:cs="Times New Roman"/>
          <w:sz w:val="24"/>
          <w:szCs w:val="24"/>
          <w:lang w:eastAsia="ja-JP"/>
        </w:rPr>
        <w:t>res, recursos dentre outros elementos descritos no mapa mental</w:t>
      </w:r>
      <w:r w:rsidR="07A7B755" w:rsidRPr="72923D33">
        <w:rPr>
          <w:rFonts w:ascii="Times New Roman" w:eastAsia="Times New Roman" w:hAnsi="Times New Roman" w:cs="Times New Roman"/>
          <w:sz w:val="24"/>
          <w:szCs w:val="24"/>
          <w:lang w:eastAsia="ja-JP"/>
        </w:rPr>
        <w:t xml:space="preserve">, com suas respectivas chaves-primárias e chaves-estrangeiras </w:t>
      </w:r>
      <w:r w:rsidR="174A1C84" w:rsidRPr="72923D33">
        <w:rPr>
          <w:rFonts w:ascii="Times New Roman" w:eastAsia="Times New Roman" w:hAnsi="Times New Roman" w:cs="Times New Roman"/>
          <w:sz w:val="24"/>
          <w:szCs w:val="24"/>
          <w:lang w:eastAsia="ja-JP"/>
        </w:rPr>
        <w:t>(Figura 18)</w:t>
      </w:r>
      <w:r w:rsidR="13EB2DB3" w:rsidRPr="72923D33">
        <w:rPr>
          <w:rFonts w:ascii="Times New Roman" w:eastAsia="Times New Roman" w:hAnsi="Times New Roman" w:cs="Times New Roman"/>
          <w:sz w:val="24"/>
          <w:szCs w:val="24"/>
          <w:lang w:eastAsia="ja-JP"/>
        </w:rPr>
        <w:t xml:space="preserve">. </w:t>
      </w:r>
      <w:r w:rsidR="5B8A4BC0" w:rsidRPr="72923D33">
        <w:rPr>
          <w:rFonts w:ascii="Times New Roman" w:eastAsia="Times New Roman" w:hAnsi="Times New Roman" w:cs="Times New Roman"/>
          <w:sz w:val="24"/>
          <w:szCs w:val="24"/>
          <w:lang w:eastAsia="ja-JP"/>
        </w:rPr>
        <w:t xml:space="preserve">Nesta etapa do trabalho tivemos que mudar o banco de dados que seria usado, o </w:t>
      </w:r>
      <w:r w:rsidR="5B8A4BC0" w:rsidRPr="72923D33">
        <w:rPr>
          <w:rFonts w:ascii="Times New Roman" w:eastAsia="Times New Roman" w:hAnsi="Times New Roman" w:cs="Times New Roman"/>
          <w:i/>
          <w:iCs/>
          <w:sz w:val="24"/>
          <w:szCs w:val="24"/>
          <w:lang w:eastAsia="ja-JP"/>
        </w:rPr>
        <w:t>MySQL</w:t>
      </w:r>
      <w:r w:rsidR="5B8A4BC0" w:rsidRPr="72923D33">
        <w:rPr>
          <w:rFonts w:ascii="Times New Roman" w:eastAsia="Times New Roman" w:hAnsi="Times New Roman" w:cs="Times New Roman"/>
          <w:sz w:val="24"/>
          <w:szCs w:val="24"/>
          <w:lang w:eastAsia="ja-JP"/>
        </w:rPr>
        <w:t xml:space="preserve">, para o </w:t>
      </w:r>
      <w:r w:rsidR="5B8A4BC0" w:rsidRPr="72923D33">
        <w:rPr>
          <w:rFonts w:ascii="Times New Roman" w:eastAsia="Times New Roman" w:hAnsi="Times New Roman" w:cs="Times New Roman"/>
          <w:i/>
          <w:iCs/>
          <w:sz w:val="24"/>
          <w:szCs w:val="24"/>
          <w:lang w:eastAsia="ja-JP"/>
        </w:rPr>
        <w:t>SQLite</w:t>
      </w:r>
      <w:r w:rsidR="5B8A4BC0" w:rsidRPr="72923D33">
        <w:rPr>
          <w:rFonts w:ascii="Times New Roman" w:eastAsia="Times New Roman" w:hAnsi="Times New Roman" w:cs="Times New Roman"/>
          <w:sz w:val="24"/>
          <w:szCs w:val="24"/>
          <w:lang w:eastAsia="ja-JP"/>
        </w:rPr>
        <w:t xml:space="preserve">, que é </w:t>
      </w:r>
      <w:r w:rsidR="118F66B5" w:rsidRPr="72923D33">
        <w:rPr>
          <w:rFonts w:ascii="Times New Roman" w:eastAsia="Times New Roman" w:hAnsi="Times New Roman" w:cs="Times New Roman"/>
          <w:sz w:val="24"/>
          <w:szCs w:val="24"/>
          <w:lang w:eastAsia="ja-JP"/>
        </w:rPr>
        <w:t xml:space="preserve">o banco de dados nativo do </w:t>
      </w:r>
      <w:r w:rsidR="118F66B5" w:rsidRPr="72923D33">
        <w:rPr>
          <w:rFonts w:ascii="Times New Roman" w:eastAsia="Times New Roman" w:hAnsi="Times New Roman" w:cs="Times New Roman"/>
          <w:i/>
          <w:iCs/>
          <w:sz w:val="24"/>
          <w:szCs w:val="24"/>
          <w:lang w:eastAsia="ja-JP"/>
        </w:rPr>
        <w:t>Framework Django</w:t>
      </w:r>
      <w:r w:rsidR="118F66B5" w:rsidRPr="72923D33">
        <w:rPr>
          <w:rFonts w:ascii="Times New Roman" w:eastAsia="Times New Roman" w:hAnsi="Times New Roman" w:cs="Times New Roman"/>
          <w:sz w:val="24"/>
          <w:szCs w:val="24"/>
          <w:lang w:eastAsia="ja-JP"/>
        </w:rPr>
        <w:t xml:space="preserve">, pois </w:t>
      </w:r>
      <w:r w:rsidR="08A3C041" w:rsidRPr="72923D33">
        <w:rPr>
          <w:rFonts w:ascii="Times New Roman" w:eastAsia="Times New Roman" w:hAnsi="Times New Roman" w:cs="Times New Roman"/>
          <w:sz w:val="24"/>
          <w:szCs w:val="24"/>
          <w:lang w:eastAsia="ja-JP"/>
        </w:rPr>
        <w:t>isso</w:t>
      </w:r>
      <w:r w:rsidR="326E19A9" w:rsidRPr="72923D33">
        <w:rPr>
          <w:rFonts w:ascii="Times New Roman" w:eastAsia="Times New Roman" w:hAnsi="Times New Roman" w:cs="Times New Roman"/>
          <w:sz w:val="24"/>
          <w:szCs w:val="24"/>
          <w:lang w:eastAsia="ja-JP"/>
        </w:rPr>
        <w:t xml:space="preserve"> seria mais simples e evitaria</w:t>
      </w:r>
      <w:r w:rsidR="24ADC069" w:rsidRPr="72923D33">
        <w:rPr>
          <w:rFonts w:ascii="Times New Roman" w:eastAsia="Times New Roman" w:hAnsi="Times New Roman" w:cs="Times New Roman"/>
          <w:sz w:val="24"/>
          <w:szCs w:val="24"/>
          <w:lang w:eastAsia="ja-JP"/>
        </w:rPr>
        <w:t xml:space="preserve"> problemas de compatibilidade</w:t>
      </w:r>
      <w:r w:rsidR="55A7D789" w:rsidRPr="72923D33">
        <w:rPr>
          <w:rFonts w:ascii="Times New Roman" w:eastAsia="Times New Roman" w:hAnsi="Times New Roman" w:cs="Times New Roman"/>
          <w:sz w:val="24"/>
          <w:szCs w:val="24"/>
          <w:lang w:eastAsia="ja-JP"/>
        </w:rPr>
        <w:t>, implementação</w:t>
      </w:r>
      <w:r w:rsidR="24ADC069" w:rsidRPr="72923D33">
        <w:rPr>
          <w:rFonts w:ascii="Times New Roman" w:eastAsia="Times New Roman" w:hAnsi="Times New Roman" w:cs="Times New Roman"/>
          <w:sz w:val="24"/>
          <w:szCs w:val="24"/>
          <w:lang w:eastAsia="ja-JP"/>
        </w:rPr>
        <w:t xml:space="preserve"> e bugs não previstos no escopo.</w:t>
      </w:r>
    </w:p>
    <w:p w14:paraId="5A22A54D" w14:textId="383F7182" w:rsidR="50DFDF73" w:rsidRDefault="50DFDF73" w:rsidP="50DFDF73"/>
    <w:p w14:paraId="2E246517" w14:textId="22E9B565" w:rsidR="4CCCA469" w:rsidRDefault="4CCCA469" w:rsidP="50DFDF73">
      <w:pPr>
        <w:tabs>
          <w:tab w:val="right" w:pos="2265"/>
        </w:tabs>
        <w:spacing w:line="360" w:lineRule="auto"/>
        <w:ind w:right="-20" w:firstLine="720"/>
        <w:jc w:val="center"/>
        <w:rPr>
          <w:rFonts w:ascii="Times New Roman" w:eastAsia="Times New Roman" w:hAnsi="Times New Roman" w:cs="Times New Roman"/>
          <w:i/>
          <w:iCs/>
          <w:sz w:val="24"/>
          <w:szCs w:val="24"/>
        </w:rPr>
      </w:pPr>
      <w:r w:rsidRPr="50DFDF73">
        <w:rPr>
          <w:rFonts w:ascii="Times New Roman" w:eastAsia="Times New Roman" w:hAnsi="Times New Roman" w:cs="Times New Roman"/>
          <w:sz w:val="24"/>
          <w:szCs w:val="24"/>
        </w:rPr>
        <w:t>Figura 1</w:t>
      </w:r>
      <w:r w:rsidR="3F649D29" w:rsidRPr="50DFDF73">
        <w:rPr>
          <w:rFonts w:ascii="Times New Roman" w:eastAsia="Times New Roman" w:hAnsi="Times New Roman" w:cs="Times New Roman"/>
          <w:sz w:val="24"/>
          <w:szCs w:val="24"/>
        </w:rPr>
        <w:t>7</w:t>
      </w:r>
      <w:r w:rsidRPr="50DFDF73">
        <w:rPr>
          <w:rFonts w:ascii="Times New Roman" w:eastAsia="Times New Roman" w:hAnsi="Times New Roman" w:cs="Times New Roman"/>
          <w:sz w:val="24"/>
          <w:szCs w:val="24"/>
        </w:rPr>
        <w:t xml:space="preserve"> – Fluxograma do Banco de Dados</w:t>
      </w:r>
    </w:p>
    <w:p w14:paraId="6A8DFB8C" w14:textId="2010C2B2" w:rsidR="4CCCA469" w:rsidRDefault="4CCCA469" w:rsidP="72923D33">
      <w:pPr>
        <w:tabs>
          <w:tab w:val="right" w:pos="2265"/>
        </w:tabs>
        <w:spacing w:line="360" w:lineRule="auto"/>
        <w:ind w:right="-20" w:firstLine="720"/>
      </w:pPr>
      <w:r>
        <w:rPr>
          <w:noProof/>
        </w:rPr>
        <w:drawing>
          <wp:inline distT="0" distB="0" distL="0" distR="0" wp14:anchorId="6A85CA0B" wp14:editId="41A68F69">
            <wp:extent cx="5029200" cy="2242185"/>
            <wp:effectExtent l="0" t="0" r="0" b="0"/>
            <wp:docPr id="1466861936" name="Imagem 14668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242185"/>
                    </a:xfrm>
                    <a:prstGeom prst="rect">
                      <a:avLst/>
                    </a:prstGeom>
                  </pic:spPr>
                </pic:pic>
              </a:graphicData>
            </a:graphic>
          </wp:inline>
        </w:drawing>
      </w:r>
    </w:p>
    <w:p w14:paraId="08CEEA93" w14:textId="2EB30731" w:rsidR="4CCCA469" w:rsidRDefault="4CCCA469"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1DC5FA4E" w14:textId="1CDEED13" w:rsidR="50DFDF73" w:rsidRDefault="50DFDF73" w:rsidP="50DFDF73">
      <w:pPr>
        <w:tabs>
          <w:tab w:val="right" w:pos="2265"/>
        </w:tabs>
        <w:spacing w:line="360" w:lineRule="auto"/>
        <w:ind w:right="-20" w:firstLine="720"/>
        <w:jc w:val="center"/>
        <w:rPr>
          <w:rFonts w:ascii="Times New Roman" w:eastAsia="Times New Roman" w:hAnsi="Times New Roman" w:cs="Times New Roman"/>
          <w:sz w:val="24"/>
          <w:szCs w:val="24"/>
        </w:rPr>
      </w:pPr>
    </w:p>
    <w:p w14:paraId="1E517145" w14:textId="065644D6" w:rsidR="547B9E8C" w:rsidRDefault="547B9E8C" w:rsidP="50DFDF73">
      <w:pPr>
        <w:tabs>
          <w:tab w:val="right" w:pos="2265"/>
        </w:tabs>
        <w:spacing w:line="360" w:lineRule="auto"/>
        <w:ind w:right="-20" w:firstLine="720"/>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Figura 18 – Relacionamento de Chaves Primárias e Estrangeiras</w:t>
      </w:r>
      <w:r>
        <w:rPr>
          <w:noProof/>
        </w:rPr>
        <w:drawing>
          <wp:inline distT="0" distB="0" distL="0" distR="0" wp14:anchorId="08A69E1F" wp14:editId="77806B59">
            <wp:extent cx="6004657" cy="2101630"/>
            <wp:effectExtent l="0" t="0" r="0" b="0"/>
            <wp:docPr id="167168836" name="Imagem 1671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04657" cy="2101630"/>
                    </a:xfrm>
                    <a:prstGeom prst="rect">
                      <a:avLst/>
                    </a:prstGeom>
                  </pic:spPr>
                </pic:pic>
              </a:graphicData>
            </a:graphic>
          </wp:inline>
        </w:drawing>
      </w:r>
    </w:p>
    <w:p w14:paraId="60DBF1E1" w14:textId="7F1F975D" w:rsidR="547B9E8C" w:rsidRDefault="547B9E8C" w:rsidP="50DFDF73">
      <w:pPr>
        <w:tabs>
          <w:tab w:val="right" w:pos="2265"/>
        </w:tabs>
        <w:spacing w:line="360" w:lineRule="auto"/>
        <w:ind w:right="-20" w:firstLine="720"/>
        <w:jc w:val="center"/>
        <w:rPr>
          <w:rFonts w:ascii="Calibri" w:eastAsia="Calibri" w:hAnsi="Calibri" w:cs="Calibri"/>
          <w:color w:val="000000" w:themeColor="text1"/>
          <w:sz w:val="24"/>
          <w:szCs w:val="24"/>
        </w:rPr>
      </w:pPr>
      <w:r w:rsidRPr="50DFDF73">
        <w:rPr>
          <w:rFonts w:ascii="Calibri" w:eastAsia="Calibri" w:hAnsi="Calibri" w:cs="Calibri"/>
          <w:color w:val="000000" w:themeColor="text1"/>
          <w:sz w:val="24"/>
          <w:szCs w:val="24"/>
        </w:rPr>
        <w:t>Fonte: OS AUTORES (2021)</w:t>
      </w:r>
    </w:p>
    <w:p w14:paraId="7A7E8E09" w14:textId="2E10451F" w:rsidR="033E5DC3" w:rsidRDefault="3D6100FE" w:rsidP="50DFDF73">
      <w:pPr>
        <w:tabs>
          <w:tab w:val="right" w:pos="2265"/>
        </w:tabs>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lastRenderedPageBreak/>
        <w:t xml:space="preserve">Na figura abaixo está ilustrado o funcionamento do banco de dados já implementado </w:t>
      </w:r>
      <w:r w:rsidR="4F7540E8" w:rsidRPr="2A5C8022">
        <w:rPr>
          <w:rFonts w:ascii="Times New Roman" w:eastAsia="Times New Roman" w:hAnsi="Times New Roman" w:cs="Times New Roman"/>
          <w:sz w:val="24"/>
          <w:szCs w:val="24"/>
          <w:lang w:eastAsia="ja-JP"/>
        </w:rPr>
        <w:t xml:space="preserve">e normalizado </w:t>
      </w:r>
      <w:r w:rsidR="1996C804" w:rsidRPr="2A5C8022">
        <w:rPr>
          <w:rFonts w:ascii="Times New Roman" w:eastAsia="Times New Roman" w:hAnsi="Times New Roman" w:cs="Times New Roman"/>
          <w:sz w:val="24"/>
          <w:szCs w:val="24"/>
          <w:lang w:eastAsia="ja-JP"/>
        </w:rPr>
        <w:t xml:space="preserve">até a 3FN (Terceira Forma Normal) </w:t>
      </w:r>
      <w:r w:rsidRPr="2A5C8022">
        <w:rPr>
          <w:rFonts w:ascii="Times New Roman" w:eastAsia="Times New Roman" w:hAnsi="Times New Roman" w:cs="Times New Roman"/>
          <w:sz w:val="24"/>
          <w:szCs w:val="24"/>
          <w:lang w:eastAsia="ja-JP"/>
        </w:rPr>
        <w:t xml:space="preserve">no </w:t>
      </w:r>
      <w:r w:rsidR="42AD2A48" w:rsidRPr="2A5C8022">
        <w:rPr>
          <w:rFonts w:ascii="Times New Roman" w:eastAsia="Times New Roman" w:hAnsi="Times New Roman" w:cs="Times New Roman"/>
          <w:i/>
          <w:iCs/>
          <w:sz w:val="24"/>
          <w:szCs w:val="24"/>
          <w:lang w:eastAsia="ja-JP"/>
        </w:rPr>
        <w:t>SQLite</w:t>
      </w:r>
      <w:r w:rsidR="42AD2A48" w:rsidRPr="2A5C8022">
        <w:rPr>
          <w:rFonts w:ascii="Times New Roman" w:eastAsia="Times New Roman" w:hAnsi="Times New Roman" w:cs="Times New Roman"/>
          <w:sz w:val="24"/>
          <w:szCs w:val="24"/>
          <w:lang w:eastAsia="ja-JP"/>
        </w:rPr>
        <w:t xml:space="preserve">, através de sua ferramenta de </w:t>
      </w:r>
      <w:r w:rsidR="55510E8F" w:rsidRPr="2A5C8022">
        <w:rPr>
          <w:rFonts w:ascii="Times New Roman" w:eastAsia="Times New Roman" w:hAnsi="Times New Roman" w:cs="Times New Roman"/>
          <w:sz w:val="24"/>
          <w:szCs w:val="24"/>
          <w:lang w:eastAsia="ja-JP"/>
        </w:rPr>
        <w:t xml:space="preserve">design gráfico </w:t>
      </w:r>
      <w:r w:rsidR="55510E8F" w:rsidRPr="2A5C8022">
        <w:rPr>
          <w:rFonts w:ascii="Times New Roman" w:eastAsia="Times New Roman" w:hAnsi="Times New Roman" w:cs="Times New Roman"/>
          <w:i/>
          <w:iCs/>
          <w:sz w:val="24"/>
          <w:szCs w:val="24"/>
          <w:lang w:eastAsia="ja-JP"/>
        </w:rPr>
        <w:t>DB Browser for SQLite</w:t>
      </w:r>
      <w:r w:rsidR="55510E8F" w:rsidRPr="2A5C8022">
        <w:rPr>
          <w:rFonts w:ascii="Times New Roman" w:eastAsia="Times New Roman" w:hAnsi="Times New Roman" w:cs="Times New Roman"/>
          <w:sz w:val="24"/>
          <w:szCs w:val="24"/>
          <w:lang w:eastAsia="ja-JP"/>
        </w:rPr>
        <w:t>.</w:t>
      </w:r>
    </w:p>
    <w:p w14:paraId="359FF2CF" w14:textId="755733FF" w:rsidR="50DFDF73" w:rsidRDefault="50DFDF73" w:rsidP="50DFDF73">
      <w:pPr>
        <w:tabs>
          <w:tab w:val="right" w:pos="2265"/>
        </w:tabs>
        <w:spacing w:line="360" w:lineRule="auto"/>
        <w:ind w:firstLine="567"/>
        <w:jc w:val="both"/>
        <w:rPr>
          <w:rFonts w:ascii="Times New Roman" w:eastAsia="Times New Roman" w:hAnsi="Times New Roman" w:cs="Times New Roman"/>
          <w:sz w:val="24"/>
          <w:szCs w:val="24"/>
          <w:lang w:eastAsia="ja-JP"/>
        </w:rPr>
      </w:pPr>
    </w:p>
    <w:p w14:paraId="5277E37D" w14:textId="015BD6DD" w:rsidR="4CCCA469" w:rsidRDefault="4CCCA469" w:rsidP="72923D33">
      <w:pPr>
        <w:tabs>
          <w:tab w:val="right" w:pos="2265"/>
        </w:tabs>
        <w:spacing w:line="360" w:lineRule="auto"/>
        <w:ind w:right="-20" w:firstLine="720"/>
        <w:jc w:val="center"/>
        <w:rPr>
          <w:rFonts w:ascii="Times New Roman" w:eastAsia="Times New Roman" w:hAnsi="Times New Roman" w:cs="Times New Roman"/>
          <w:i/>
          <w:iCs/>
          <w:sz w:val="24"/>
          <w:szCs w:val="24"/>
        </w:rPr>
      </w:pPr>
      <w:r w:rsidRPr="72923D33">
        <w:rPr>
          <w:rFonts w:ascii="Times New Roman" w:eastAsia="Times New Roman" w:hAnsi="Times New Roman" w:cs="Times New Roman"/>
          <w:sz w:val="24"/>
          <w:szCs w:val="24"/>
        </w:rPr>
        <w:t>Figura 1</w:t>
      </w:r>
      <w:r w:rsidR="77AF46EE" w:rsidRPr="72923D33">
        <w:rPr>
          <w:rFonts w:ascii="Times New Roman" w:eastAsia="Times New Roman" w:hAnsi="Times New Roman" w:cs="Times New Roman"/>
          <w:sz w:val="24"/>
          <w:szCs w:val="24"/>
        </w:rPr>
        <w:t>8</w:t>
      </w:r>
      <w:r w:rsidRPr="72923D33">
        <w:rPr>
          <w:rFonts w:ascii="Times New Roman" w:eastAsia="Times New Roman" w:hAnsi="Times New Roman" w:cs="Times New Roman"/>
          <w:sz w:val="24"/>
          <w:szCs w:val="24"/>
        </w:rPr>
        <w:t xml:space="preserve"> – Funcionamento da Base de Dados (</w:t>
      </w:r>
      <w:r w:rsidR="178E1CDA" w:rsidRPr="72923D33">
        <w:rPr>
          <w:rFonts w:ascii="Times New Roman" w:eastAsia="Times New Roman" w:hAnsi="Times New Roman" w:cs="Times New Roman"/>
          <w:i/>
          <w:iCs/>
          <w:sz w:val="24"/>
          <w:szCs w:val="24"/>
        </w:rPr>
        <w:t xml:space="preserve">DB Browser for </w:t>
      </w:r>
      <w:r w:rsidRPr="72923D33">
        <w:rPr>
          <w:rFonts w:ascii="Times New Roman" w:eastAsia="Times New Roman" w:hAnsi="Times New Roman" w:cs="Times New Roman"/>
          <w:i/>
          <w:iCs/>
          <w:sz w:val="24"/>
          <w:szCs w:val="24"/>
        </w:rPr>
        <w:t>SQLite</w:t>
      </w:r>
      <w:r w:rsidRPr="72923D33">
        <w:rPr>
          <w:rFonts w:ascii="Times New Roman" w:eastAsia="Times New Roman" w:hAnsi="Times New Roman" w:cs="Times New Roman"/>
          <w:sz w:val="24"/>
          <w:szCs w:val="24"/>
        </w:rPr>
        <w:t>)</w:t>
      </w:r>
    </w:p>
    <w:p w14:paraId="57BC2160" w14:textId="24E55128" w:rsidR="4CCCA469" w:rsidRDefault="4CCCA469" w:rsidP="50DFDF73">
      <w:pPr>
        <w:tabs>
          <w:tab w:val="right" w:pos="2265"/>
        </w:tabs>
        <w:spacing w:line="360" w:lineRule="auto"/>
        <w:ind w:right="-20" w:firstLine="720"/>
        <w:jc w:val="center"/>
      </w:pPr>
      <w:r>
        <w:rPr>
          <w:noProof/>
        </w:rPr>
        <w:drawing>
          <wp:inline distT="0" distB="0" distL="0" distR="0" wp14:anchorId="38544C2E" wp14:editId="52DA477D">
            <wp:extent cx="4978908" cy="2655418"/>
            <wp:effectExtent l="0" t="0" r="0" b="0"/>
            <wp:docPr id="1782982485" name="Imagem 178298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8908" cy="2655418"/>
                    </a:xfrm>
                    <a:prstGeom prst="rect">
                      <a:avLst/>
                    </a:prstGeom>
                  </pic:spPr>
                </pic:pic>
              </a:graphicData>
            </a:graphic>
          </wp:inline>
        </w:drawing>
      </w:r>
    </w:p>
    <w:p w14:paraId="7EE21A73" w14:textId="2EB30731" w:rsidR="4CCCA469" w:rsidRDefault="4CCCA469"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6415CCE5" w14:textId="0F6CF307" w:rsidR="50DFDF73" w:rsidRDefault="50DFDF73" w:rsidP="50DFDF73"/>
    <w:p w14:paraId="51A7A431" w14:textId="55ABB647" w:rsidR="03C0E5B7" w:rsidRPr="003B53AE" w:rsidRDefault="03C0E5B7"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3.1.4</w:t>
      </w:r>
      <w:r w:rsidR="10FE4DC2"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Layout de Telas</w:t>
      </w:r>
    </w:p>
    <w:p w14:paraId="5CE77779" w14:textId="19A276E5" w:rsidR="50DFDF73" w:rsidRDefault="50DFDF73" w:rsidP="50DFDF73"/>
    <w:p w14:paraId="1FA99584" w14:textId="58D37896" w:rsidR="50D2DF86" w:rsidRDefault="50D2DF86" w:rsidP="50DFDF73">
      <w:pPr>
        <w:spacing w:line="360" w:lineRule="auto"/>
        <w:ind w:firstLine="567"/>
        <w:jc w:val="both"/>
        <w:rPr>
          <w:rFonts w:ascii="Times New Roman" w:eastAsia="Times New Roman" w:hAnsi="Times New Roman" w:cs="Times New Roman"/>
          <w:sz w:val="24"/>
          <w:szCs w:val="24"/>
          <w:lang w:eastAsia="ja-JP"/>
        </w:rPr>
      </w:pPr>
      <w:r w:rsidRPr="50DFDF73">
        <w:rPr>
          <w:rFonts w:ascii="Times New Roman" w:eastAsia="Times New Roman" w:hAnsi="Times New Roman" w:cs="Times New Roman"/>
          <w:sz w:val="24"/>
          <w:szCs w:val="24"/>
          <w:lang w:eastAsia="ja-JP"/>
        </w:rPr>
        <w:t xml:space="preserve">Para o desenvolvimento dos layouts das telas que seriam utilizados na aplicação </w:t>
      </w:r>
      <w:r w:rsidRPr="50DFDF73">
        <w:rPr>
          <w:rFonts w:ascii="Times New Roman" w:eastAsia="Times New Roman" w:hAnsi="Times New Roman" w:cs="Times New Roman"/>
          <w:i/>
          <w:iCs/>
          <w:sz w:val="24"/>
          <w:szCs w:val="24"/>
          <w:lang w:eastAsia="ja-JP"/>
        </w:rPr>
        <w:t>web</w:t>
      </w:r>
      <w:r w:rsidRPr="50DFDF73">
        <w:rPr>
          <w:rFonts w:ascii="Times New Roman" w:eastAsia="Times New Roman" w:hAnsi="Times New Roman" w:cs="Times New Roman"/>
          <w:sz w:val="24"/>
          <w:szCs w:val="24"/>
          <w:lang w:eastAsia="ja-JP"/>
        </w:rPr>
        <w:t xml:space="preserve">, o grupo escolheu utilizar o software </w:t>
      </w:r>
      <w:r w:rsidRPr="50DFDF73">
        <w:rPr>
          <w:rFonts w:ascii="Times New Roman" w:eastAsia="Times New Roman" w:hAnsi="Times New Roman" w:cs="Times New Roman"/>
          <w:i/>
          <w:iCs/>
          <w:sz w:val="24"/>
          <w:szCs w:val="24"/>
          <w:lang w:eastAsia="ja-JP"/>
        </w:rPr>
        <w:t>FluidUI</w:t>
      </w:r>
      <w:r w:rsidRPr="50DFDF73">
        <w:rPr>
          <w:rFonts w:ascii="Times New Roman" w:eastAsia="Times New Roman" w:hAnsi="Times New Roman" w:cs="Times New Roman"/>
          <w:sz w:val="24"/>
          <w:szCs w:val="24"/>
          <w:lang w:eastAsia="ja-JP"/>
        </w:rPr>
        <w:t xml:space="preserve">, que é uma solução gratuita baseada em </w:t>
      </w:r>
      <w:r w:rsidRPr="50DFDF73">
        <w:rPr>
          <w:rFonts w:ascii="Times New Roman" w:eastAsia="Times New Roman" w:hAnsi="Times New Roman" w:cs="Times New Roman"/>
          <w:i/>
          <w:iCs/>
          <w:sz w:val="24"/>
          <w:szCs w:val="24"/>
          <w:lang w:eastAsia="ja-JP"/>
        </w:rPr>
        <w:t>HTML5</w:t>
      </w:r>
      <w:r w:rsidRPr="50DFDF73">
        <w:rPr>
          <w:rFonts w:ascii="Times New Roman" w:eastAsia="Times New Roman" w:hAnsi="Times New Roman" w:cs="Times New Roman"/>
          <w:sz w:val="24"/>
          <w:szCs w:val="24"/>
          <w:lang w:eastAsia="ja-JP"/>
        </w:rPr>
        <w:t xml:space="preserve">, </w:t>
      </w:r>
      <w:r w:rsidRPr="50DFDF73">
        <w:rPr>
          <w:rFonts w:ascii="Times New Roman" w:eastAsia="Times New Roman" w:hAnsi="Times New Roman" w:cs="Times New Roman"/>
          <w:i/>
          <w:iCs/>
          <w:sz w:val="24"/>
          <w:szCs w:val="24"/>
          <w:lang w:eastAsia="ja-JP"/>
        </w:rPr>
        <w:t>CSS3</w:t>
      </w:r>
      <w:r w:rsidRPr="50DFDF73">
        <w:rPr>
          <w:rFonts w:ascii="Times New Roman" w:eastAsia="Times New Roman" w:hAnsi="Times New Roman" w:cs="Times New Roman"/>
          <w:sz w:val="24"/>
          <w:szCs w:val="24"/>
          <w:lang w:eastAsia="ja-JP"/>
        </w:rPr>
        <w:t xml:space="preserve"> e </w:t>
      </w:r>
      <w:r w:rsidRPr="50DFDF73">
        <w:rPr>
          <w:rFonts w:ascii="Times New Roman" w:eastAsia="Times New Roman" w:hAnsi="Times New Roman" w:cs="Times New Roman"/>
          <w:i/>
          <w:iCs/>
          <w:sz w:val="24"/>
          <w:szCs w:val="24"/>
          <w:lang w:eastAsia="ja-JP"/>
        </w:rPr>
        <w:t>JavaScript</w:t>
      </w:r>
      <w:r w:rsidRPr="50DFDF73">
        <w:rPr>
          <w:rFonts w:ascii="Times New Roman" w:eastAsia="Times New Roman" w:hAnsi="Times New Roman" w:cs="Times New Roman"/>
          <w:sz w:val="24"/>
          <w:szCs w:val="24"/>
          <w:lang w:eastAsia="ja-JP"/>
        </w:rPr>
        <w:t xml:space="preserve">, com uma biblioteca </w:t>
      </w:r>
      <w:r w:rsidRPr="50DFDF73">
        <w:rPr>
          <w:rFonts w:ascii="Times New Roman" w:eastAsia="Times New Roman" w:hAnsi="Times New Roman" w:cs="Times New Roman"/>
          <w:i/>
          <w:iCs/>
          <w:sz w:val="24"/>
          <w:szCs w:val="24"/>
          <w:lang w:eastAsia="ja-JP"/>
        </w:rPr>
        <w:t>open-source</w:t>
      </w:r>
      <w:r w:rsidRPr="50DFDF73">
        <w:rPr>
          <w:rFonts w:ascii="Times New Roman" w:eastAsia="Times New Roman" w:hAnsi="Times New Roman" w:cs="Times New Roman"/>
          <w:sz w:val="24"/>
          <w:szCs w:val="24"/>
          <w:lang w:eastAsia="ja-JP"/>
        </w:rPr>
        <w:t xml:space="preserve"> de</w:t>
      </w:r>
      <w:r w:rsidRPr="50DFDF73">
        <w:rPr>
          <w:rFonts w:ascii="Times New Roman" w:eastAsia="Times New Roman" w:hAnsi="Times New Roman" w:cs="Times New Roman"/>
          <w:i/>
          <w:iCs/>
          <w:sz w:val="24"/>
          <w:szCs w:val="24"/>
          <w:lang w:eastAsia="ja-JP"/>
        </w:rPr>
        <w:t xml:space="preserve"> templates</w:t>
      </w:r>
      <w:r w:rsidRPr="50DFDF73">
        <w:rPr>
          <w:rFonts w:ascii="Times New Roman" w:eastAsia="Times New Roman" w:hAnsi="Times New Roman" w:cs="Times New Roman"/>
          <w:sz w:val="24"/>
          <w:szCs w:val="24"/>
          <w:lang w:eastAsia="ja-JP"/>
        </w:rPr>
        <w:t xml:space="preserve">, e que permite criar e editar as telas de interface de usuário de forma simples e personalizada. Esses layouts, como mostrados nas imagens abaixo, serviram de base para o grupo visualizar e construir a solução final no </w:t>
      </w:r>
      <w:r w:rsidRPr="50DFDF73">
        <w:rPr>
          <w:rFonts w:ascii="Times New Roman" w:eastAsia="Times New Roman" w:hAnsi="Times New Roman" w:cs="Times New Roman"/>
          <w:i/>
          <w:iCs/>
          <w:sz w:val="24"/>
          <w:szCs w:val="24"/>
          <w:lang w:eastAsia="ja-JP"/>
        </w:rPr>
        <w:t xml:space="preserve">framework </w:t>
      </w:r>
      <w:r w:rsidR="6A2E0C1B" w:rsidRPr="50DFDF73">
        <w:rPr>
          <w:rFonts w:ascii="Times New Roman" w:eastAsia="Times New Roman" w:hAnsi="Times New Roman" w:cs="Times New Roman"/>
          <w:i/>
          <w:iCs/>
          <w:sz w:val="24"/>
          <w:szCs w:val="24"/>
          <w:lang w:eastAsia="ja-JP"/>
        </w:rPr>
        <w:t>d</w:t>
      </w:r>
      <w:r w:rsidRPr="50DFDF73">
        <w:rPr>
          <w:rFonts w:ascii="Times New Roman" w:eastAsia="Times New Roman" w:hAnsi="Times New Roman" w:cs="Times New Roman"/>
          <w:i/>
          <w:iCs/>
          <w:sz w:val="24"/>
          <w:szCs w:val="24"/>
          <w:lang w:eastAsia="ja-JP"/>
        </w:rPr>
        <w:t>jango</w:t>
      </w:r>
      <w:r w:rsidRPr="50DFDF73">
        <w:rPr>
          <w:rFonts w:ascii="Times New Roman" w:eastAsia="Times New Roman" w:hAnsi="Times New Roman" w:cs="Times New Roman"/>
          <w:sz w:val="24"/>
          <w:szCs w:val="24"/>
          <w:lang w:eastAsia="ja-JP"/>
        </w:rPr>
        <w:t>, e foram desenhadas de forma a serem o mais intuitivo e simples possível, para que os professores do Senac São Paulo pudessem ter uma boa experiência em sua utilização.</w:t>
      </w:r>
    </w:p>
    <w:p w14:paraId="7C67660D" w14:textId="09E486B9" w:rsidR="50DFDF73" w:rsidRDefault="50DFDF73" w:rsidP="50DFDF73">
      <w:pPr>
        <w:pStyle w:val="Ttulo2"/>
        <w:ind w:firstLine="567"/>
        <w:rPr>
          <w:b/>
          <w:bCs/>
          <w:color w:val="auto"/>
          <w:sz w:val="24"/>
          <w:szCs w:val="24"/>
          <w:lang w:eastAsia="ja-JP"/>
        </w:rPr>
      </w:pPr>
    </w:p>
    <w:p w14:paraId="6F49C4E6" w14:textId="77777777" w:rsidR="00C2131D" w:rsidRDefault="00C2131D" w:rsidP="50DFDF73">
      <w:pPr>
        <w:spacing w:line="360" w:lineRule="auto"/>
        <w:jc w:val="center"/>
        <w:rPr>
          <w:rFonts w:ascii="Times New Roman" w:eastAsia="Times New Roman" w:hAnsi="Times New Roman" w:cs="Times New Roman"/>
          <w:color w:val="000000" w:themeColor="text1"/>
          <w:sz w:val="24"/>
          <w:szCs w:val="24"/>
        </w:rPr>
      </w:pPr>
    </w:p>
    <w:p w14:paraId="16217049" w14:textId="77777777" w:rsidR="00C2131D" w:rsidRDefault="00C2131D" w:rsidP="50DFDF73">
      <w:pPr>
        <w:spacing w:line="360" w:lineRule="auto"/>
        <w:jc w:val="center"/>
        <w:rPr>
          <w:rFonts w:ascii="Times New Roman" w:eastAsia="Times New Roman" w:hAnsi="Times New Roman" w:cs="Times New Roman"/>
          <w:color w:val="000000" w:themeColor="text1"/>
          <w:sz w:val="24"/>
          <w:szCs w:val="24"/>
        </w:rPr>
      </w:pPr>
    </w:p>
    <w:p w14:paraId="16F19808" w14:textId="77777777" w:rsidR="00C2131D" w:rsidRDefault="00C2131D" w:rsidP="50DFDF73">
      <w:pPr>
        <w:spacing w:line="360" w:lineRule="auto"/>
        <w:jc w:val="center"/>
        <w:rPr>
          <w:rFonts w:ascii="Times New Roman" w:eastAsia="Times New Roman" w:hAnsi="Times New Roman" w:cs="Times New Roman"/>
          <w:color w:val="000000" w:themeColor="text1"/>
          <w:sz w:val="24"/>
          <w:szCs w:val="24"/>
        </w:rPr>
      </w:pPr>
    </w:p>
    <w:p w14:paraId="160EA7E3" w14:textId="1BDD617C" w:rsidR="556C6EA6" w:rsidRDefault="556C6EA6" w:rsidP="50DFDF73">
      <w:pPr>
        <w:spacing w:line="360" w:lineRule="auto"/>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Figura 1</w:t>
      </w:r>
      <w:r w:rsidR="5A9E8EF8" w:rsidRPr="50DFDF73">
        <w:rPr>
          <w:rFonts w:ascii="Times New Roman" w:eastAsia="Times New Roman" w:hAnsi="Times New Roman" w:cs="Times New Roman"/>
          <w:color w:val="000000" w:themeColor="text1"/>
          <w:sz w:val="24"/>
          <w:szCs w:val="24"/>
        </w:rPr>
        <w:t>9</w:t>
      </w:r>
      <w:r w:rsidRPr="50DFDF73">
        <w:rPr>
          <w:rFonts w:ascii="Times New Roman" w:eastAsia="Times New Roman" w:hAnsi="Times New Roman" w:cs="Times New Roman"/>
          <w:color w:val="000000" w:themeColor="text1"/>
          <w:sz w:val="24"/>
          <w:szCs w:val="24"/>
        </w:rPr>
        <w:t xml:space="preserve"> – Protótipo de Interface do Usuário - Login (</w:t>
      </w:r>
      <w:r w:rsidRPr="50DFDF73">
        <w:rPr>
          <w:rFonts w:ascii="Times New Roman" w:eastAsia="Times New Roman" w:hAnsi="Times New Roman" w:cs="Times New Roman"/>
          <w:i/>
          <w:iCs/>
          <w:color w:val="000000" w:themeColor="text1"/>
          <w:sz w:val="24"/>
          <w:szCs w:val="24"/>
        </w:rPr>
        <w:t>FluidUI</w:t>
      </w:r>
      <w:r w:rsidRPr="50DFDF73">
        <w:rPr>
          <w:rFonts w:ascii="Times New Roman" w:eastAsia="Times New Roman" w:hAnsi="Times New Roman" w:cs="Times New Roman"/>
          <w:color w:val="000000" w:themeColor="text1"/>
          <w:sz w:val="24"/>
          <w:szCs w:val="24"/>
        </w:rPr>
        <w:t>)</w:t>
      </w:r>
    </w:p>
    <w:p w14:paraId="0EF4C3E6" w14:textId="09CCE25D" w:rsidR="556C6EA6" w:rsidRDefault="556C6EA6" w:rsidP="50DFDF73">
      <w:pPr>
        <w:spacing w:line="360" w:lineRule="auto"/>
        <w:jc w:val="center"/>
      </w:pPr>
      <w:r>
        <w:rPr>
          <w:noProof/>
        </w:rPr>
        <w:drawing>
          <wp:inline distT="0" distB="0" distL="0" distR="0" wp14:anchorId="7FBA3B3F" wp14:editId="7F160D9D">
            <wp:extent cx="4572000" cy="3238500"/>
            <wp:effectExtent l="0" t="0" r="0" b="0"/>
            <wp:docPr id="1275291322" name="Imagem 127529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7A9B4C42" w14:textId="2EB30731" w:rsidR="556C6EA6" w:rsidRDefault="556C6EA6"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739D0422" w14:textId="23111720" w:rsidR="556C6EA6" w:rsidRDefault="556C6EA6" w:rsidP="50DFDF7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 xml:space="preserve">Figura </w:t>
      </w:r>
      <w:r w:rsidR="571D92B2" w:rsidRPr="50DFDF73">
        <w:rPr>
          <w:rFonts w:ascii="Times New Roman" w:eastAsia="Times New Roman" w:hAnsi="Times New Roman" w:cs="Times New Roman"/>
          <w:color w:val="000000" w:themeColor="text1"/>
          <w:sz w:val="24"/>
          <w:szCs w:val="24"/>
        </w:rPr>
        <w:t>20</w:t>
      </w:r>
      <w:r w:rsidRPr="50DFDF73">
        <w:rPr>
          <w:rFonts w:ascii="Times New Roman" w:eastAsia="Times New Roman" w:hAnsi="Times New Roman" w:cs="Times New Roman"/>
          <w:color w:val="000000" w:themeColor="text1"/>
          <w:sz w:val="24"/>
          <w:szCs w:val="24"/>
        </w:rPr>
        <w:t xml:space="preserve"> – Protótipo de Interface do Usuário - Tela Inicial (</w:t>
      </w:r>
      <w:r w:rsidRPr="50DFDF73">
        <w:rPr>
          <w:rFonts w:ascii="Times New Roman" w:eastAsia="Times New Roman" w:hAnsi="Times New Roman" w:cs="Times New Roman"/>
          <w:i/>
          <w:iCs/>
          <w:color w:val="000000" w:themeColor="text1"/>
          <w:sz w:val="24"/>
          <w:szCs w:val="24"/>
        </w:rPr>
        <w:t>FluidUI</w:t>
      </w:r>
      <w:r w:rsidRPr="50DFDF73">
        <w:rPr>
          <w:rFonts w:ascii="Times New Roman" w:eastAsia="Times New Roman" w:hAnsi="Times New Roman" w:cs="Times New Roman"/>
          <w:color w:val="000000" w:themeColor="text1"/>
          <w:sz w:val="24"/>
          <w:szCs w:val="24"/>
        </w:rPr>
        <w:t>)</w:t>
      </w:r>
    </w:p>
    <w:p w14:paraId="19AE3267" w14:textId="580909CB" w:rsidR="556C6EA6" w:rsidRDefault="556C6EA6" w:rsidP="50DFDF73">
      <w:pPr>
        <w:spacing w:line="360" w:lineRule="auto"/>
        <w:jc w:val="center"/>
      </w:pPr>
      <w:r>
        <w:rPr>
          <w:noProof/>
        </w:rPr>
        <w:drawing>
          <wp:inline distT="0" distB="0" distL="0" distR="0" wp14:anchorId="07CACA46" wp14:editId="5BD9A13F">
            <wp:extent cx="4572000" cy="2990850"/>
            <wp:effectExtent l="0" t="0" r="0" b="0"/>
            <wp:docPr id="2055790979" name="Imagem 205579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430D4128" w14:textId="2EB30731" w:rsidR="556C6EA6" w:rsidRDefault="556C6EA6" w:rsidP="50DFDF73">
      <w:pPr>
        <w:tabs>
          <w:tab w:val="right" w:pos="2265"/>
        </w:tabs>
        <w:spacing w:line="360" w:lineRule="auto"/>
        <w:ind w:right="-20" w:firstLine="720"/>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4BF47C14" w14:textId="77777777" w:rsidR="00C2131D" w:rsidRDefault="00C2131D" w:rsidP="50DFDF7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p>
    <w:p w14:paraId="712B073C" w14:textId="77777777" w:rsidR="00C2131D" w:rsidRDefault="00C2131D" w:rsidP="50DFDF7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p>
    <w:p w14:paraId="3F19EA21" w14:textId="7D48E94C" w:rsidR="556C6EA6" w:rsidRDefault="556C6EA6" w:rsidP="50DFDF7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 xml:space="preserve">Figura </w:t>
      </w:r>
      <w:r w:rsidR="15E5BABB" w:rsidRPr="50DFDF73">
        <w:rPr>
          <w:rFonts w:ascii="Times New Roman" w:eastAsia="Times New Roman" w:hAnsi="Times New Roman" w:cs="Times New Roman"/>
          <w:color w:val="000000" w:themeColor="text1"/>
          <w:sz w:val="24"/>
          <w:szCs w:val="24"/>
        </w:rPr>
        <w:t>21</w:t>
      </w:r>
      <w:r w:rsidRPr="50DFDF73">
        <w:rPr>
          <w:rFonts w:ascii="Times New Roman" w:eastAsia="Times New Roman" w:hAnsi="Times New Roman" w:cs="Times New Roman"/>
          <w:color w:val="000000" w:themeColor="text1"/>
          <w:sz w:val="24"/>
          <w:szCs w:val="24"/>
        </w:rPr>
        <w:t xml:space="preserve"> – Protótipo de Interface do Usuário - Funcionalidades (</w:t>
      </w:r>
      <w:r w:rsidRPr="50DFDF73">
        <w:rPr>
          <w:rFonts w:ascii="Times New Roman" w:eastAsia="Times New Roman" w:hAnsi="Times New Roman" w:cs="Times New Roman"/>
          <w:i/>
          <w:iCs/>
          <w:color w:val="000000" w:themeColor="text1"/>
          <w:sz w:val="24"/>
          <w:szCs w:val="24"/>
        </w:rPr>
        <w:t>FluidUI</w:t>
      </w:r>
      <w:r w:rsidRPr="50DFDF73">
        <w:rPr>
          <w:rFonts w:ascii="Times New Roman" w:eastAsia="Times New Roman" w:hAnsi="Times New Roman" w:cs="Times New Roman"/>
          <w:color w:val="000000" w:themeColor="text1"/>
          <w:sz w:val="24"/>
          <w:szCs w:val="24"/>
        </w:rPr>
        <w:t>)</w:t>
      </w:r>
    </w:p>
    <w:p w14:paraId="4B335EBF" w14:textId="5061EA03" w:rsidR="556C6EA6" w:rsidRDefault="556C6EA6" w:rsidP="50DFDF73">
      <w:pPr>
        <w:spacing w:line="360" w:lineRule="auto"/>
        <w:jc w:val="center"/>
      </w:pPr>
      <w:r>
        <w:rPr>
          <w:noProof/>
        </w:rPr>
        <w:drawing>
          <wp:inline distT="0" distB="0" distL="0" distR="0" wp14:anchorId="4ADB2A2A" wp14:editId="05FBA47B">
            <wp:extent cx="4572000" cy="2943225"/>
            <wp:effectExtent l="0" t="0" r="0" b="0"/>
            <wp:docPr id="1933931866" name="Imagem 193393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12A0A78E" w14:textId="2EB30731" w:rsidR="556C6EA6" w:rsidRDefault="556C6EA6" w:rsidP="50DFDF73">
      <w:pPr>
        <w:tabs>
          <w:tab w:val="right" w:pos="2265"/>
        </w:tabs>
        <w:spacing w:line="360" w:lineRule="auto"/>
        <w:ind w:right="-20" w:firstLine="720"/>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0618B77C" w14:textId="1D8F4091" w:rsidR="50DFDF73" w:rsidRPr="003B53AE" w:rsidRDefault="3CB4B853"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3.1.5. Funcionalidades da Solução Inicial</w:t>
      </w:r>
    </w:p>
    <w:p w14:paraId="697B9008" w14:textId="69EA576D" w:rsidR="72923D33" w:rsidRDefault="72923D33" w:rsidP="72923D33">
      <w:pPr>
        <w:spacing w:line="360" w:lineRule="auto"/>
        <w:ind w:firstLine="567"/>
        <w:jc w:val="both"/>
        <w:rPr>
          <w:rFonts w:ascii="Times New Roman" w:eastAsia="Times New Roman" w:hAnsi="Times New Roman" w:cs="Times New Roman"/>
          <w:sz w:val="24"/>
          <w:szCs w:val="24"/>
          <w:lang w:eastAsia="ja-JP"/>
        </w:rPr>
      </w:pPr>
    </w:p>
    <w:p w14:paraId="12459533" w14:textId="4595EB5E" w:rsidR="255CE156" w:rsidRDefault="255CE156"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Dentre as funcionalidades que foram definidas no escopo do projeto estavam a necessidade de uma tela de cadastro pa</w:t>
      </w:r>
      <w:r w:rsidR="7E5E2702" w:rsidRPr="72923D33">
        <w:rPr>
          <w:rFonts w:ascii="Times New Roman" w:eastAsia="Times New Roman" w:hAnsi="Times New Roman" w:cs="Times New Roman"/>
          <w:sz w:val="24"/>
          <w:szCs w:val="24"/>
          <w:lang w:eastAsia="ja-JP"/>
        </w:rPr>
        <w:t xml:space="preserve">ra que fosse possível acessar a plataforma por parte dos usuários, </w:t>
      </w:r>
      <w:r w:rsidR="247116E8" w:rsidRPr="72923D33">
        <w:rPr>
          <w:rFonts w:ascii="Times New Roman" w:eastAsia="Times New Roman" w:hAnsi="Times New Roman" w:cs="Times New Roman"/>
          <w:sz w:val="24"/>
          <w:szCs w:val="24"/>
          <w:lang w:eastAsia="ja-JP"/>
        </w:rPr>
        <w:t xml:space="preserve">uma tela inicial onde seria possível o docente escolher entre as opções de administração </w:t>
      </w:r>
      <w:r w:rsidR="60DCC840" w:rsidRPr="72923D33">
        <w:rPr>
          <w:rFonts w:ascii="Times New Roman" w:eastAsia="Times New Roman" w:hAnsi="Times New Roman" w:cs="Times New Roman"/>
          <w:sz w:val="24"/>
          <w:szCs w:val="24"/>
          <w:lang w:eastAsia="ja-JP"/>
        </w:rPr>
        <w:t xml:space="preserve">ou navegação, uma página que mostrasse a relação de todas as unidades curriculares e posteriormente </w:t>
      </w:r>
      <w:r w:rsidR="21BAE14B" w:rsidRPr="72923D33">
        <w:rPr>
          <w:rFonts w:ascii="Times New Roman" w:eastAsia="Times New Roman" w:hAnsi="Times New Roman" w:cs="Times New Roman"/>
          <w:sz w:val="24"/>
          <w:szCs w:val="24"/>
          <w:lang w:eastAsia="ja-JP"/>
        </w:rPr>
        <w:t>as situações de aprendizagem, e um sistema de gerenciamento para que fosse feita a moderação dos usuários e o cont</w:t>
      </w:r>
      <w:r w:rsidR="6A00C49F" w:rsidRPr="72923D33">
        <w:rPr>
          <w:rFonts w:ascii="Times New Roman" w:eastAsia="Times New Roman" w:hAnsi="Times New Roman" w:cs="Times New Roman"/>
          <w:sz w:val="24"/>
          <w:szCs w:val="24"/>
          <w:lang w:eastAsia="ja-JP"/>
        </w:rPr>
        <w:t>role de segurança.</w:t>
      </w:r>
    </w:p>
    <w:p w14:paraId="29F5B1E3" w14:textId="02F97E80" w:rsidR="6A00C49F" w:rsidRDefault="6A00C49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Na opç</w:t>
      </w:r>
      <w:r w:rsidR="7E571E46" w:rsidRPr="72923D33">
        <w:rPr>
          <w:rFonts w:ascii="Times New Roman" w:eastAsia="Times New Roman" w:hAnsi="Times New Roman" w:cs="Times New Roman"/>
          <w:sz w:val="24"/>
          <w:szCs w:val="24"/>
          <w:lang w:eastAsia="ja-JP"/>
        </w:rPr>
        <w:t>ão</w:t>
      </w:r>
      <w:r w:rsidRPr="72923D33">
        <w:rPr>
          <w:rFonts w:ascii="Times New Roman" w:eastAsia="Times New Roman" w:hAnsi="Times New Roman" w:cs="Times New Roman"/>
          <w:sz w:val="24"/>
          <w:szCs w:val="24"/>
          <w:lang w:eastAsia="ja-JP"/>
        </w:rPr>
        <w:t xml:space="preserve"> de administração, o docente poderia estruturar a situação de aprendizagem de forma livre, postando </w:t>
      </w:r>
      <w:r w:rsidR="714F3854" w:rsidRPr="72923D33">
        <w:rPr>
          <w:rFonts w:ascii="Times New Roman" w:eastAsia="Times New Roman" w:hAnsi="Times New Roman" w:cs="Times New Roman"/>
          <w:sz w:val="24"/>
          <w:szCs w:val="24"/>
          <w:lang w:eastAsia="ja-JP"/>
        </w:rPr>
        <w:t>conteúdo</w:t>
      </w:r>
      <w:r w:rsidRPr="72923D33">
        <w:rPr>
          <w:rFonts w:ascii="Times New Roman" w:eastAsia="Times New Roman" w:hAnsi="Times New Roman" w:cs="Times New Roman"/>
          <w:sz w:val="24"/>
          <w:szCs w:val="24"/>
          <w:lang w:eastAsia="ja-JP"/>
        </w:rPr>
        <w:t xml:space="preserve"> em formato de vídeo, áudio ou texto</w:t>
      </w:r>
      <w:r w:rsidR="5261CA1F" w:rsidRPr="72923D33">
        <w:rPr>
          <w:rFonts w:ascii="Times New Roman" w:eastAsia="Times New Roman" w:hAnsi="Times New Roman" w:cs="Times New Roman"/>
          <w:sz w:val="24"/>
          <w:szCs w:val="24"/>
          <w:lang w:eastAsia="ja-JP"/>
        </w:rPr>
        <w:t>, tudo dentro da unidade curricular relacionada</w:t>
      </w:r>
      <w:r w:rsidR="24E3EC25" w:rsidRPr="72923D33">
        <w:rPr>
          <w:rFonts w:ascii="Times New Roman" w:eastAsia="Times New Roman" w:hAnsi="Times New Roman" w:cs="Times New Roman"/>
          <w:sz w:val="24"/>
          <w:szCs w:val="24"/>
          <w:lang w:eastAsia="ja-JP"/>
        </w:rPr>
        <w:t xml:space="preserve">, </w:t>
      </w:r>
      <w:r w:rsidR="00C2131D" w:rsidRPr="72923D33">
        <w:rPr>
          <w:rFonts w:ascii="Times New Roman" w:eastAsia="Times New Roman" w:hAnsi="Times New Roman" w:cs="Times New Roman"/>
          <w:sz w:val="24"/>
          <w:szCs w:val="24"/>
          <w:lang w:eastAsia="ja-JP"/>
        </w:rPr>
        <w:t>enquanto</w:t>
      </w:r>
      <w:r w:rsidR="24E3EC25" w:rsidRPr="72923D33">
        <w:rPr>
          <w:rFonts w:ascii="Times New Roman" w:eastAsia="Times New Roman" w:hAnsi="Times New Roman" w:cs="Times New Roman"/>
          <w:sz w:val="24"/>
          <w:szCs w:val="24"/>
          <w:lang w:eastAsia="ja-JP"/>
        </w:rPr>
        <w:t xml:space="preserve"> </w:t>
      </w:r>
      <w:r w:rsidR="00C2131D">
        <w:rPr>
          <w:rFonts w:ascii="Times New Roman" w:eastAsia="Times New Roman" w:hAnsi="Times New Roman" w:cs="Times New Roman"/>
          <w:sz w:val="24"/>
          <w:szCs w:val="24"/>
          <w:lang w:eastAsia="ja-JP"/>
        </w:rPr>
        <w:t xml:space="preserve">que </w:t>
      </w:r>
      <w:r w:rsidR="24E3EC25" w:rsidRPr="72923D33">
        <w:rPr>
          <w:rFonts w:ascii="Times New Roman" w:eastAsia="Times New Roman" w:hAnsi="Times New Roman" w:cs="Times New Roman"/>
          <w:sz w:val="24"/>
          <w:szCs w:val="24"/>
          <w:lang w:eastAsia="ja-JP"/>
        </w:rPr>
        <w:t xml:space="preserve">na opção de navegação, seria possível buscar e encontrar situações de aprendizagem relevantes a sua matéria e sua turma, além de </w:t>
      </w:r>
      <w:r w:rsidR="64102743" w:rsidRPr="72923D33">
        <w:rPr>
          <w:rFonts w:ascii="Times New Roman" w:eastAsia="Times New Roman" w:hAnsi="Times New Roman" w:cs="Times New Roman"/>
          <w:sz w:val="24"/>
          <w:szCs w:val="24"/>
          <w:lang w:eastAsia="ja-JP"/>
        </w:rPr>
        <w:t>avaliar o trabalho dos demais colegas, o que permitiria posteriormente a adoção de métricas baseadas nos conteúdos mais bem sucedidos.</w:t>
      </w:r>
    </w:p>
    <w:p w14:paraId="75778121" w14:textId="19BEFCCE" w:rsidR="6D1EBA2A" w:rsidRDefault="6D1EBA2A"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O sistema de gerenciamento por sua vez, teria que ter opções que permitissem ao administrador do sistema moderar as avaliações feitas, assim como os conteúdos postados, o </w:t>
      </w:r>
      <w:r w:rsidRPr="72923D33">
        <w:rPr>
          <w:rFonts w:ascii="Times New Roman" w:eastAsia="Times New Roman" w:hAnsi="Times New Roman" w:cs="Times New Roman"/>
          <w:sz w:val="24"/>
          <w:szCs w:val="24"/>
          <w:lang w:eastAsia="ja-JP"/>
        </w:rPr>
        <w:lastRenderedPageBreak/>
        <w:t>que evitaria de determinadas situaç</w:t>
      </w:r>
      <w:r w:rsidR="5AF35B42" w:rsidRPr="72923D33">
        <w:rPr>
          <w:rFonts w:ascii="Times New Roman" w:eastAsia="Times New Roman" w:hAnsi="Times New Roman" w:cs="Times New Roman"/>
          <w:sz w:val="24"/>
          <w:szCs w:val="24"/>
          <w:lang w:eastAsia="ja-JP"/>
        </w:rPr>
        <w:t>ões de aprendizagem serem postadas em unidades curriculares erradas. Esse sistema também deveria contar com opç</w:t>
      </w:r>
      <w:r w:rsidR="19984074" w:rsidRPr="72923D33">
        <w:rPr>
          <w:rFonts w:ascii="Times New Roman" w:eastAsia="Times New Roman" w:hAnsi="Times New Roman" w:cs="Times New Roman"/>
          <w:sz w:val="24"/>
          <w:szCs w:val="24"/>
          <w:lang w:eastAsia="ja-JP"/>
        </w:rPr>
        <w:t>ões de segurança para permitir ou restringir o acesso de usuários a determinados conteúdos, e também controlar as informações cadastradas no sistema.</w:t>
      </w:r>
    </w:p>
    <w:p w14:paraId="20AB30E2" w14:textId="5BCAAF1E" w:rsidR="72923D33" w:rsidRDefault="72923D33" w:rsidP="72923D33">
      <w:pPr>
        <w:spacing w:line="360" w:lineRule="auto"/>
        <w:ind w:firstLine="567"/>
        <w:jc w:val="both"/>
        <w:rPr>
          <w:rFonts w:ascii="Times New Roman" w:eastAsia="Times New Roman" w:hAnsi="Times New Roman" w:cs="Times New Roman"/>
          <w:sz w:val="24"/>
          <w:szCs w:val="24"/>
          <w:lang w:eastAsia="ja-JP"/>
        </w:rPr>
      </w:pPr>
    </w:p>
    <w:p w14:paraId="1B1FB1BA" w14:textId="11484D12" w:rsidR="00090543" w:rsidRPr="003B53AE" w:rsidRDefault="4240A662" w:rsidP="72923D33">
      <w:pPr>
        <w:pStyle w:val="Ttulo2"/>
        <w:ind w:firstLine="567"/>
        <w:rPr>
          <w:rFonts w:ascii="Times New Roman" w:eastAsia="Times New Roman" w:hAnsi="Times New Roman" w:cs="Times New Roman"/>
          <w:b/>
          <w:bCs/>
          <w:color w:val="auto"/>
          <w:sz w:val="24"/>
          <w:szCs w:val="24"/>
          <w:lang w:eastAsia="ja-JP"/>
        </w:rPr>
      </w:pPr>
      <w:bookmarkStart w:id="29" w:name="_Toc43731751"/>
      <w:r w:rsidRPr="003B53AE">
        <w:rPr>
          <w:rFonts w:ascii="Times New Roman" w:eastAsia="Times New Roman" w:hAnsi="Times New Roman" w:cs="Times New Roman"/>
          <w:b/>
          <w:bCs/>
          <w:color w:val="auto"/>
          <w:sz w:val="24"/>
          <w:szCs w:val="24"/>
          <w:lang w:eastAsia="ja-JP"/>
        </w:rPr>
        <w:t>3.2. Solução Final</w:t>
      </w:r>
      <w:bookmarkEnd w:id="29"/>
    </w:p>
    <w:p w14:paraId="65C4D60B" w14:textId="40F2E0D5" w:rsidR="50DFDF73" w:rsidRDefault="50DFDF73" w:rsidP="50DFDF73"/>
    <w:p w14:paraId="2E47AEEF" w14:textId="4E3DE15D" w:rsidR="67B7C9A3" w:rsidRDefault="51B411E4" w:rsidP="50DFDF73">
      <w:pPr>
        <w:tabs>
          <w:tab w:val="right" w:pos="2265"/>
        </w:tabs>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t>Neste tópico fizemos uma d</w:t>
      </w:r>
      <w:r w:rsidR="49C7CA0B" w:rsidRPr="2A5C8022">
        <w:rPr>
          <w:rFonts w:ascii="Times New Roman" w:eastAsia="Times New Roman" w:hAnsi="Times New Roman" w:cs="Times New Roman"/>
          <w:sz w:val="24"/>
          <w:szCs w:val="24"/>
          <w:lang w:eastAsia="ja-JP"/>
        </w:rPr>
        <w:t>escrição detalhada com imagens sobre como se deu o processo de construção da solução fin</w:t>
      </w:r>
      <w:r w:rsidR="6EF1F989" w:rsidRPr="2A5C8022">
        <w:rPr>
          <w:rFonts w:ascii="Times New Roman" w:eastAsia="Times New Roman" w:hAnsi="Times New Roman" w:cs="Times New Roman"/>
          <w:sz w:val="24"/>
          <w:szCs w:val="24"/>
          <w:lang w:eastAsia="ja-JP"/>
        </w:rPr>
        <w:t>al, após a incorporação d</w:t>
      </w:r>
      <w:r w:rsidR="4F932720" w:rsidRPr="2A5C8022">
        <w:rPr>
          <w:rFonts w:ascii="Times New Roman" w:eastAsia="Times New Roman" w:hAnsi="Times New Roman" w:cs="Times New Roman"/>
          <w:sz w:val="24"/>
          <w:szCs w:val="24"/>
          <w:lang w:eastAsia="ja-JP"/>
        </w:rPr>
        <w:t>a opinião</w:t>
      </w:r>
      <w:r w:rsidR="6EF1F989" w:rsidRPr="2A5C8022">
        <w:rPr>
          <w:rFonts w:ascii="Times New Roman" w:eastAsia="Times New Roman" w:hAnsi="Times New Roman" w:cs="Times New Roman"/>
          <w:sz w:val="24"/>
          <w:szCs w:val="24"/>
          <w:lang w:eastAsia="ja-JP"/>
        </w:rPr>
        <w:t xml:space="preserve"> dos professores do Senac São Paulo que testaram a solução inicial</w:t>
      </w:r>
      <w:r w:rsidR="49C7CA0B" w:rsidRPr="2A5C8022">
        <w:rPr>
          <w:rFonts w:ascii="Times New Roman" w:eastAsia="Times New Roman" w:hAnsi="Times New Roman" w:cs="Times New Roman"/>
          <w:sz w:val="24"/>
          <w:szCs w:val="24"/>
          <w:lang w:eastAsia="ja-JP"/>
        </w:rPr>
        <w:t xml:space="preserve">. </w:t>
      </w:r>
      <w:r w:rsidR="2FD04D48" w:rsidRPr="2A5C8022">
        <w:rPr>
          <w:rFonts w:ascii="Times New Roman" w:eastAsia="Times New Roman" w:hAnsi="Times New Roman" w:cs="Times New Roman"/>
          <w:sz w:val="24"/>
          <w:szCs w:val="24"/>
          <w:lang w:eastAsia="ja-JP"/>
        </w:rPr>
        <w:t>Tentamos mostrar</w:t>
      </w:r>
      <w:r w:rsidR="49C7CA0B" w:rsidRPr="2A5C8022">
        <w:rPr>
          <w:rFonts w:ascii="Times New Roman" w:eastAsia="Times New Roman" w:hAnsi="Times New Roman" w:cs="Times New Roman"/>
          <w:sz w:val="24"/>
          <w:szCs w:val="24"/>
          <w:lang w:eastAsia="ja-JP"/>
        </w:rPr>
        <w:t xml:space="preserve"> as melhorias realizadas </w:t>
      </w:r>
      <w:r w:rsidR="275EF727" w:rsidRPr="2A5C8022">
        <w:rPr>
          <w:rFonts w:ascii="Times New Roman" w:eastAsia="Times New Roman" w:hAnsi="Times New Roman" w:cs="Times New Roman"/>
          <w:sz w:val="24"/>
          <w:szCs w:val="24"/>
          <w:lang w:eastAsia="ja-JP"/>
        </w:rPr>
        <w:t>a</w:t>
      </w:r>
      <w:r w:rsidR="73615D73" w:rsidRPr="2A5C8022">
        <w:rPr>
          <w:rFonts w:ascii="Times New Roman" w:eastAsia="Times New Roman" w:hAnsi="Times New Roman" w:cs="Times New Roman"/>
          <w:sz w:val="24"/>
          <w:szCs w:val="24"/>
          <w:lang w:eastAsia="ja-JP"/>
        </w:rPr>
        <w:t xml:space="preserve"> </w:t>
      </w:r>
      <w:r w:rsidR="275EF727" w:rsidRPr="2A5C8022">
        <w:rPr>
          <w:rFonts w:ascii="Times New Roman" w:eastAsia="Times New Roman" w:hAnsi="Times New Roman" w:cs="Times New Roman"/>
          <w:sz w:val="24"/>
          <w:szCs w:val="24"/>
          <w:lang w:eastAsia="ja-JP"/>
        </w:rPr>
        <w:t xml:space="preserve">partir destes </w:t>
      </w:r>
      <w:r w:rsidR="275EF727" w:rsidRPr="2A5C8022">
        <w:rPr>
          <w:rFonts w:ascii="Times New Roman" w:eastAsia="Times New Roman" w:hAnsi="Times New Roman" w:cs="Times New Roman"/>
          <w:i/>
          <w:iCs/>
          <w:sz w:val="24"/>
          <w:szCs w:val="24"/>
          <w:lang w:eastAsia="ja-JP"/>
        </w:rPr>
        <w:t>feedbacks</w:t>
      </w:r>
      <w:r w:rsidR="275EF727" w:rsidRPr="2A5C8022">
        <w:rPr>
          <w:rFonts w:ascii="Times New Roman" w:eastAsia="Times New Roman" w:hAnsi="Times New Roman" w:cs="Times New Roman"/>
          <w:sz w:val="24"/>
          <w:szCs w:val="24"/>
          <w:lang w:eastAsia="ja-JP"/>
        </w:rPr>
        <w:t>.</w:t>
      </w:r>
    </w:p>
    <w:p w14:paraId="6A06D5BC" w14:textId="611EB921" w:rsidR="50DFDF73" w:rsidRDefault="50DFDF73" w:rsidP="50DFDF73">
      <w:pPr>
        <w:pStyle w:val="Ttulo2"/>
        <w:ind w:firstLine="567"/>
        <w:rPr>
          <w:b/>
          <w:bCs/>
          <w:color w:val="auto"/>
          <w:sz w:val="24"/>
          <w:szCs w:val="24"/>
          <w:lang w:eastAsia="ja-JP"/>
        </w:rPr>
      </w:pPr>
    </w:p>
    <w:p w14:paraId="346A5D4C" w14:textId="64A4614F" w:rsidR="7FBBF76A" w:rsidRPr="003B53AE" w:rsidRDefault="7FBBF76A"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3.2.1</w:t>
      </w:r>
      <w:r w:rsidR="1E051268"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Feedback da Comunidade e Mudanças</w:t>
      </w:r>
    </w:p>
    <w:p w14:paraId="535302A7" w14:textId="4DF60786" w:rsidR="50DFDF73" w:rsidRDefault="50DFDF73" w:rsidP="50DFDF73"/>
    <w:p w14:paraId="6954070D" w14:textId="14E65434" w:rsidR="777336DA" w:rsidRDefault="777336DA"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Seguindo a metodologia do </w:t>
      </w:r>
      <w:r w:rsidRPr="72923D33">
        <w:rPr>
          <w:rFonts w:ascii="Times New Roman" w:eastAsia="Times New Roman" w:hAnsi="Times New Roman" w:cs="Times New Roman"/>
          <w:i/>
          <w:iCs/>
          <w:sz w:val="24"/>
          <w:szCs w:val="24"/>
          <w:lang w:eastAsia="ja-JP"/>
        </w:rPr>
        <w:t xml:space="preserve">Design Thinking, </w:t>
      </w:r>
      <w:r w:rsidRPr="72923D33">
        <w:rPr>
          <w:rFonts w:ascii="Times New Roman" w:eastAsia="Times New Roman" w:hAnsi="Times New Roman" w:cs="Times New Roman"/>
          <w:sz w:val="24"/>
          <w:szCs w:val="24"/>
          <w:lang w:eastAsia="ja-JP"/>
        </w:rPr>
        <w:t xml:space="preserve">o grupo se reuniu com a comunidade externa e apresentou a solução inicial, </w:t>
      </w:r>
      <w:r w:rsidR="591446C4" w:rsidRPr="72923D33">
        <w:rPr>
          <w:rFonts w:ascii="Times New Roman" w:eastAsia="Times New Roman" w:hAnsi="Times New Roman" w:cs="Times New Roman"/>
          <w:sz w:val="24"/>
          <w:szCs w:val="24"/>
          <w:lang w:eastAsia="ja-JP"/>
        </w:rPr>
        <w:t>com o intuito de entender se o que estava sendo proposto atendia as necessidades dos docentes do Senac, bem como coletar</w:t>
      </w:r>
      <w:r w:rsidRPr="72923D33">
        <w:rPr>
          <w:rFonts w:ascii="Times New Roman" w:eastAsia="Times New Roman" w:hAnsi="Times New Roman" w:cs="Times New Roman"/>
          <w:sz w:val="24"/>
          <w:szCs w:val="24"/>
          <w:lang w:eastAsia="ja-JP"/>
        </w:rPr>
        <w:t xml:space="preserve"> sugest</w:t>
      </w:r>
      <w:r w:rsidR="060ACED2" w:rsidRPr="72923D33">
        <w:rPr>
          <w:rFonts w:ascii="Times New Roman" w:eastAsia="Times New Roman" w:hAnsi="Times New Roman" w:cs="Times New Roman"/>
          <w:sz w:val="24"/>
          <w:szCs w:val="24"/>
          <w:lang w:eastAsia="ja-JP"/>
        </w:rPr>
        <w:t>ões</w:t>
      </w:r>
      <w:r w:rsidR="7AB4CEF7" w:rsidRPr="72923D33">
        <w:rPr>
          <w:rFonts w:ascii="Times New Roman" w:eastAsia="Times New Roman" w:hAnsi="Times New Roman" w:cs="Times New Roman"/>
          <w:sz w:val="24"/>
          <w:szCs w:val="24"/>
          <w:lang w:eastAsia="ja-JP"/>
        </w:rPr>
        <w:t xml:space="preserve"> de melhorias para a implementação da solução final.</w:t>
      </w:r>
      <w:r w:rsidR="060ACED2" w:rsidRPr="72923D33">
        <w:rPr>
          <w:rFonts w:ascii="Times New Roman" w:eastAsia="Times New Roman" w:hAnsi="Times New Roman" w:cs="Times New Roman"/>
          <w:sz w:val="24"/>
          <w:szCs w:val="24"/>
          <w:lang w:eastAsia="ja-JP"/>
        </w:rPr>
        <w:t xml:space="preserve"> </w:t>
      </w:r>
    </w:p>
    <w:p w14:paraId="24D4B313" w14:textId="0449641B" w:rsidR="6889700F" w:rsidRDefault="6889700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Para colher esse </w:t>
      </w:r>
      <w:r w:rsidRPr="72923D33">
        <w:rPr>
          <w:rFonts w:ascii="Times New Roman" w:eastAsia="Times New Roman" w:hAnsi="Times New Roman" w:cs="Times New Roman"/>
          <w:i/>
          <w:iCs/>
          <w:sz w:val="24"/>
          <w:szCs w:val="24"/>
          <w:lang w:eastAsia="ja-JP"/>
        </w:rPr>
        <w:t xml:space="preserve">feedback </w:t>
      </w:r>
      <w:r w:rsidRPr="72923D33">
        <w:rPr>
          <w:rFonts w:ascii="Times New Roman" w:eastAsia="Times New Roman" w:hAnsi="Times New Roman" w:cs="Times New Roman"/>
          <w:sz w:val="24"/>
          <w:szCs w:val="24"/>
          <w:lang w:eastAsia="ja-JP"/>
        </w:rPr>
        <w:t>foi disponibilizado o acesso a solução inicial em uma máquina local, para que os docentes pudessem utilizar e dar suas impressões sobre a solução.</w:t>
      </w:r>
      <w:r w:rsidR="6DEED28D" w:rsidRPr="72923D33">
        <w:rPr>
          <w:rFonts w:ascii="Times New Roman" w:eastAsia="Times New Roman" w:hAnsi="Times New Roman" w:cs="Times New Roman"/>
          <w:sz w:val="24"/>
          <w:szCs w:val="24"/>
          <w:lang w:eastAsia="ja-JP"/>
        </w:rPr>
        <w:t xml:space="preserve"> </w:t>
      </w:r>
      <w:r w:rsidRPr="72923D33">
        <w:rPr>
          <w:rFonts w:ascii="Times New Roman" w:eastAsia="Times New Roman" w:hAnsi="Times New Roman" w:cs="Times New Roman"/>
          <w:sz w:val="24"/>
          <w:szCs w:val="24"/>
          <w:lang w:eastAsia="ja-JP"/>
        </w:rPr>
        <w:t xml:space="preserve">Segue a transcrição de </w:t>
      </w:r>
      <w:r w:rsidR="778D021D" w:rsidRPr="72923D33">
        <w:rPr>
          <w:rFonts w:ascii="Times New Roman" w:eastAsia="Times New Roman" w:hAnsi="Times New Roman" w:cs="Times New Roman"/>
          <w:sz w:val="24"/>
          <w:szCs w:val="24"/>
          <w:lang w:eastAsia="ja-JP"/>
        </w:rPr>
        <w:t>um</w:t>
      </w:r>
      <w:r w:rsidRPr="72923D33">
        <w:rPr>
          <w:rFonts w:ascii="Times New Roman" w:eastAsia="Times New Roman" w:hAnsi="Times New Roman" w:cs="Times New Roman"/>
          <w:sz w:val="24"/>
          <w:szCs w:val="24"/>
          <w:lang w:eastAsia="ja-JP"/>
        </w:rPr>
        <w:t xml:space="preserve"> dos </w:t>
      </w:r>
      <w:r w:rsidRPr="72923D33">
        <w:rPr>
          <w:rFonts w:ascii="Times New Roman" w:eastAsia="Times New Roman" w:hAnsi="Times New Roman" w:cs="Times New Roman"/>
          <w:i/>
          <w:iCs/>
          <w:sz w:val="24"/>
          <w:szCs w:val="24"/>
          <w:lang w:eastAsia="ja-JP"/>
        </w:rPr>
        <w:t>feedbacks</w:t>
      </w:r>
      <w:r w:rsidRPr="72923D33">
        <w:rPr>
          <w:rFonts w:ascii="Times New Roman" w:eastAsia="Times New Roman" w:hAnsi="Times New Roman" w:cs="Times New Roman"/>
          <w:sz w:val="24"/>
          <w:szCs w:val="24"/>
          <w:lang w:eastAsia="ja-JP"/>
        </w:rPr>
        <w:t xml:space="preserve"> </w:t>
      </w:r>
      <w:r w:rsidR="656273D5" w:rsidRPr="72923D33">
        <w:rPr>
          <w:rFonts w:ascii="Times New Roman" w:eastAsia="Times New Roman" w:hAnsi="Times New Roman" w:cs="Times New Roman"/>
          <w:sz w:val="24"/>
          <w:szCs w:val="24"/>
          <w:lang w:eastAsia="ja-JP"/>
        </w:rPr>
        <w:t>recebidos por e-mail</w:t>
      </w:r>
      <w:r w:rsidRPr="72923D33">
        <w:rPr>
          <w:rFonts w:ascii="Times New Roman" w:eastAsia="Times New Roman" w:hAnsi="Times New Roman" w:cs="Times New Roman"/>
          <w:sz w:val="24"/>
          <w:szCs w:val="24"/>
          <w:lang w:eastAsia="ja-JP"/>
        </w:rPr>
        <w:t xml:space="preserve">: </w:t>
      </w:r>
    </w:p>
    <w:p w14:paraId="1DE743B7" w14:textId="79EAC032" w:rsidR="6889700F" w:rsidRDefault="6889700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“Parabéns pelo trabalho ficou muito bom e pode ser útil para o compartilhamento de situações de aprendizagem entre docente de diversas áreas.</w:t>
      </w:r>
    </w:p>
    <w:p w14:paraId="59C9BA04" w14:textId="3C765DEE" w:rsidR="6889700F" w:rsidRDefault="6889700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Minhas sugestões:</w:t>
      </w:r>
    </w:p>
    <w:p w14:paraId="040AB56B" w14:textId="0DB55C85" w:rsidR="6889700F" w:rsidRDefault="6889700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 1. Para sua apresentação, sei que o conteúdo não é o mais importante para o PI de Engenharia da Computação, mas acredito que se você colocasse um plano de aula seu e uma situação de aprendizagem e uma avaliação concreta que tenha feito com os alunos, para mostra o processo completo, ficaria bem legal, mostrando assim de fato o aproveitamento efetivo do sistema na prática, acredito inclusive que para os professores que irão avaliar o seu projeto deva dar uma visão mais objetiva do processo. </w:t>
      </w:r>
    </w:p>
    <w:p w14:paraId="5D336789" w14:textId="75780856" w:rsidR="6889700F" w:rsidRDefault="6889700F"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lastRenderedPageBreak/>
        <w:t>2. Pensando no Senac, creio que para todos os docentes de todas as instituições, penso que nossa fragilidade sempre foi o plano de aula, talvez algo que ajudasse os professores a pensarem em seus planos de aula junto com as situações de aprendizagem, talves fosse bem interessante.” (Kátia Regina Seixas)</w:t>
      </w:r>
    </w:p>
    <w:p w14:paraId="2E3D59EB" w14:textId="66C25DE7" w:rsidR="67AD17A0" w:rsidRDefault="67AD17A0" w:rsidP="50DFDF73">
      <w:pPr>
        <w:spacing w:line="360" w:lineRule="auto"/>
        <w:ind w:firstLine="567"/>
        <w:jc w:val="both"/>
      </w:pPr>
      <w:r w:rsidRPr="50DFDF73">
        <w:rPr>
          <w:rFonts w:ascii="Times New Roman" w:eastAsia="Times New Roman" w:hAnsi="Times New Roman" w:cs="Times New Roman"/>
          <w:sz w:val="24"/>
          <w:szCs w:val="24"/>
          <w:lang w:eastAsia="ja-JP"/>
        </w:rPr>
        <w:t>As figuras 22, 23, 24 e 25 mostram um f</w:t>
      </w:r>
      <w:r w:rsidR="453C4F68" w:rsidRPr="50DFDF73">
        <w:rPr>
          <w:rFonts w:ascii="Times New Roman" w:eastAsia="Times New Roman" w:hAnsi="Times New Roman" w:cs="Times New Roman"/>
          <w:sz w:val="24"/>
          <w:szCs w:val="24"/>
          <w:lang w:eastAsia="ja-JP"/>
        </w:rPr>
        <w:t>o</w:t>
      </w:r>
      <w:r w:rsidRPr="50DFDF73">
        <w:rPr>
          <w:rFonts w:ascii="Times New Roman" w:eastAsia="Times New Roman" w:hAnsi="Times New Roman" w:cs="Times New Roman"/>
          <w:sz w:val="24"/>
          <w:szCs w:val="24"/>
          <w:lang w:eastAsia="ja-JP"/>
        </w:rPr>
        <w:t xml:space="preserve">rmulário respondido através do </w:t>
      </w:r>
      <w:r w:rsidRPr="50DFDF73">
        <w:rPr>
          <w:rFonts w:ascii="Times New Roman" w:eastAsia="Times New Roman" w:hAnsi="Times New Roman" w:cs="Times New Roman"/>
          <w:i/>
          <w:iCs/>
          <w:sz w:val="24"/>
          <w:szCs w:val="24"/>
          <w:lang w:eastAsia="ja-JP"/>
        </w:rPr>
        <w:t>Google Forms</w:t>
      </w:r>
      <w:r w:rsidRPr="50DFDF73">
        <w:rPr>
          <w:rFonts w:ascii="Times New Roman" w:eastAsia="Times New Roman" w:hAnsi="Times New Roman" w:cs="Times New Roman"/>
          <w:sz w:val="24"/>
          <w:szCs w:val="24"/>
          <w:lang w:eastAsia="ja-JP"/>
        </w:rPr>
        <w:t xml:space="preserve"> sobre as situações de aprendizagem</w:t>
      </w:r>
      <w:r w:rsidR="29FB2D3B" w:rsidRPr="50DFDF73">
        <w:rPr>
          <w:rFonts w:ascii="Times New Roman" w:eastAsia="Times New Roman" w:hAnsi="Times New Roman" w:cs="Times New Roman"/>
          <w:sz w:val="24"/>
          <w:szCs w:val="24"/>
          <w:lang w:eastAsia="ja-JP"/>
        </w:rPr>
        <w:t>, com o objetivo de detectar quais os fatores mais importantes para o desenvolvimento dos elementos de competência,</w:t>
      </w:r>
      <w:r w:rsidR="5A1DE3ED" w:rsidRPr="50DFDF73">
        <w:rPr>
          <w:rFonts w:ascii="Times New Roman" w:eastAsia="Times New Roman" w:hAnsi="Times New Roman" w:cs="Times New Roman"/>
          <w:sz w:val="24"/>
          <w:szCs w:val="24"/>
          <w:lang w:eastAsia="ja-JP"/>
        </w:rPr>
        <w:t xml:space="preserve"> quais os resultados obtidos, quais os recursos a disposição para atingir esses resultados, qual o interesse em uma ferramenta online </w:t>
      </w:r>
      <w:r w:rsidR="0030D3D3" w:rsidRPr="50DFDF73">
        <w:rPr>
          <w:rFonts w:ascii="Times New Roman" w:eastAsia="Times New Roman" w:hAnsi="Times New Roman" w:cs="Times New Roman"/>
          <w:sz w:val="24"/>
          <w:szCs w:val="24"/>
          <w:lang w:eastAsia="ja-JP"/>
        </w:rPr>
        <w:t xml:space="preserve">de compartilhamento das situações de aprendizagem, e o quais as principais característica que tal ferramenta deveria ter. Essa pesquisa foi feita com 6 </w:t>
      </w:r>
      <w:r w:rsidR="5D4A1292" w:rsidRPr="50DFDF73">
        <w:rPr>
          <w:rFonts w:ascii="Times New Roman" w:eastAsia="Times New Roman" w:hAnsi="Times New Roman" w:cs="Times New Roman"/>
          <w:sz w:val="24"/>
          <w:szCs w:val="24"/>
          <w:lang w:eastAsia="ja-JP"/>
        </w:rPr>
        <w:t>docentes do Senac São Paulo.</w:t>
      </w:r>
      <w:r w:rsidR="5D4A1292" w:rsidRPr="50DFDF73">
        <w:t xml:space="preserve"> </w:t>
      </w:r>
    </w:p>
    <w:p w14:paraId="5B180108" w14:textId="03413422" w:rsidR="50DFDF73" w:rsidRDefault="50DFDF73" w:rsidP="50DFDF73">
      <w:pPr>
        <w:spacing w:line="360" w:lineRule="auto"/>
        <w:ind w:firstLine="567"/>
        <w:jc w:val="both"/>
      </w:pPr>
    </w:p>
    <w:p w14:paraId="729CEEAC" w14:textId="68A491AB" w:rsidR="56EF6540" w:rsidRDefault="56EF6540" w:rsidP="50DFDF73">
      <w:pPr>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Figura 22 – Pesquisa sobre Situações de Aprendizagem</w:t>
      </w:r>
      <w:r w:rsidR="7B4D536E" w:rsidRPr="50DFDF73">
        <w:rPr>
          <w:rFonts w:ascii="Times New Roman" w:eastAsia="Times New Roman" w:hAnsi="Times New Roman" w:cs="Times New Roman"/>
          <w:color w:val="000000" w:themeColor="text1"/>
          <w:sz w:val="24"/>
          <w:szCs w:val="24"/>
        </w:rPr>
        <w:t xml:space="preserve"> - Pergunta 1</w:t>
      </w:r>
    </w:p>
    <w:p w14:paraId="6F3B8061" w14:textId="4E46A0EF" w:rsidR="56EF6540" w:rsidRDefault="56EF6540" w:rsidP="50DFDF73">
      <w:pPr>
        <w:jc w:val="center"/>
      </w:pPr>
      <w:r>
        <w:rPr>
          <w:noProof/>
        </w:rPr>
        <w:drawing>
          <wp:inline distT="0" distB="0" distL="0" distR="0" wp14:anchorId="3828D30D" wp14:editId="65A29AAF">
            <wp:extent cx="4572000" cy="2914650"/>
            <wp:effectExtent l="0" t="0" r="0" b="0"/>
            <wp:docPr id="4529411" name="Imagem 452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317839D9" w14:textId="656659F2" w:rsidR="1F270F7B" w:rsidRDefault="1F270F7B" w:rsidP="50DFDF73">
      <w:pPr>
        <w:spacing w:line="360" w:lineRule="auto"/>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706FE393" w14:textId="470E2C2E" w:rsidR="50DFDF73" w:rsidRDefault="50DFDF73" w:rsidP="50DFDF73">
      <w:pPr>
        <w:jc w:val="center"/>
      </w:pPr>
    </w:p>
    <w:p w14:paraId="3B700F7C" w14:textId="77777777" w:rsidR="00C2131D" w:rsidRDefault="00C2131D" w:rsidP="50DFDF73">
      <w:pPr>
        <w:jc w:val="center"/>
        <w:rPr>
          <w:rFonts w:ascii="Times New Roman" w:eastAsia="Times New Roman" w:hAnsi="Times New Roman" w:cs="Times New Roman"/>
          <w:color w:val="000000" w:themeColor="text1"/>
          <w:sz w:val="24"/>
          <w:szCs w:val="24"/>
        </w:rPr>
      </w:pPr>
    </w:p>
    <w:p w14:paraId="38780211" w14:textId="77777777" w:rsidR="00C2131D" w:rsidRDefault="00C2131D" w:rsidP="50DFDF73">
      <w:pPr>
        <w:jc w:val="center"/>
        <w:rPr>
          <w:rFonts w:ascii="Times New Roman" w:eastAsia="Times New Roman" w:hAnsi="Times New Roman" w:cs="Times New Roman"/>
          <w:color w:val="000000" w:themeColor="text1"/>
          <w:sz w:val="24"/>
          <w:szCs w:val="24"/>
        </w:rPr>
      </w:pPr>
    </w:p>
    <w:p w14:paraId="256357CD" w14:textId="77777777" w:rsidR="00C2131D" w:rsidRDefault="00C2131D" w:rsidP="50DFDF73">
      <w:pPr>
        <w:jc w:val="center"/>
        <w:rPr>
          <w:rFonts w:ascii="Times New Roman" w:eastAsia="Times New Roman" w:hAnsi="Times New Roman" w:cs="Times New Roman"/>
          <w:color w:val="000000" w:themeColor="text1"/>
          <w:sz w:val="24"/>
          <w:szCs w:val="24"/>
        </w:rPr>
      </w:pPr>
    </w:p>
    <w:p w14:paraId="0A0A47D0" w14:textId="77777777" w:rsidR="00C2131D" w:rsidRDefault="00C2131D" w:rsidP="50DFDF73">
      <w:pPr>
        <w:jc w:val="center"/>
        <w:rPr>
          <w:rFonts w:ascii="Times New Roman" w:eastAsia="Times New Roman" w:hAnsi="Times New Roman" w:cs="Times New Roman"/>
          <w:color w:val="000000" w:themeColor="text1"/>
          <w:sz w:val="24"/>
          <w:szCs w:val="24"/>
        </w:rPr>
      </w:pPr>
    </w:p>
    <w:p w14:paraId="6C78AB9E" w14:textId="77777777" w:rsidR="00C2131D" w:rsidRDefault="00C2131D" w:rsidP="50DFDF73">
      <w:pPr>
        <w:jc w:val="center"/>
        <w:rPr>
          <w:rFonts w:ascii="Times New Roman" w:eastAsia="Times New Roman" w:hAnsi="Times New Roman" w:cs="Times New Roman"/>
          <w:color w:val="000000" w:themeColor="text1"/>
          <w:sz w:val="24"/>
          <w:szCs w:val="24"/>
        </w:rPr>
      </w:pPr>
    </w:p>
    <w:p w14:paraId="3A7077C0" w14:textId="77777777" w:rsidR="00C2131D" w:rsidRDefault="00C2131D" w:rsidP="50DFDF73">
      <w:pPr>
        <w:jc w:val="center"/>
        <w:rPr>
          <w:rFonts w:ascii="Times New Roman" w:eastAsia="Times New Roman" w:hAnsi="Times New Roman" w:cs="Times New Roman"/>
          <w:color w:val="000000" w:themeColor="text1"/>
          <w:sz w:val="24"/>
          <w:szCs w:val="24"/>
        </w:rPr>
      </w:pPr>
    </w:p>
    <w:p w14:paraId="5A71DF9D" w14:textId="77777777" w:rsidR="00C2131D" w:rsidRDefault="00C2131D" w:rsidP="50DFDF73">
      <w:pPr>
        <w:jc w:val="center"/>
        <w:rPr>
          <w:rFonts w:ascii="Times New Roman" w:eastAsia="Times New Roman" w:hAnsi="Times New Roman" w:cs="Times New Roman"/>
          <w:color w:val="000000" w:themeColor="text1"/>
          <w:sz w:val="24"/>
          <w:szCs w:val="24"/>
        </w:rPr>
      </w:pPr>
    </w:p>
    <w:p w14:paraId="2A0E08A7" w14:textId="07AEDD71" w:rsidR="5E8557C0" w:rsidRDefault="5E8557C0" w:rsidP="50DFDF73">
      <w:pPr>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Figura 23 – Pesquisa sobre Situações de Aprendizagem - Pergunta 2</w:t>
      </w:r>
    </w:p>
    <w:p w14:paraId="1B13EC69" w14:textId="64E18263" w:rsidR="56EF6540" w:rsidRDefault="56EF6540" w:rsidP="50DFDF73">
      <w:pPr>
        <w:jc w:val="center"/>
      </w:pPr>
      <w:r>
        <w:rPr>
          <w:noProof/>
        </w:rPr>
        <w:drawing>
          <wp:inline distT="0" distB="0" distL="0" distR="0" wp14:anchorId="3E3F6CDC" wp14:editId="0D71BD43">
            <wp:extent cx="4572000" cy="2867025"/>
            <wp:effectExtent l="0" t="0" r="0" b="0"/>
            <wp:docPr id="111985567" name="Imagem 11198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3B799833" w14:textId="656659F2" w:rsidR="50A7B561" w:rsidRDefault="50A7B561" w:rsidP="50DFDF73">
      <w:pPr>
        <w:spacing w:line="360" w:lineRule="auto"/>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591422F6" w14:textId="2DFA8801" w:rsidR="50DFDF73" w:rsidRDefault="50DFDF73" w:rsidP="50DFDF73">
      <w:pPr>
        <w:jc w:val="center"/>
      </w:pPr>
    </w:p>
    <w:p w14:paraId="391510F5" w14:textId="3EC0BE73" w:rsidR="18E348AB" w:rsidRDefault="18E348AB" w:rsidP="50DFDF73">
      <w:pPr>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Figura 2</w:t>
      </w:r>
      <w:r w:rsidR="2F193A8A" w:rsidRPr="50DFDF73">
        <w:rPr>
          <w:rFonts w:ascii="Times New Roman" w:eastAsia="Times New Roman" w:hAnsi="Times New Roman" w:cs="Times New Roman"/>
          <w:color w:val="000000" w:themeColor="text1"/>
          <w:sz w:val="24"/>
          <w:szCs w:val="24"/>
        </w:rPr>
        <w:t>4</w:t>
      </w:r>
      <w:r w:rsidRPr="50DFDF73">
        <w:rPr>
          <w:rFonts w:ascii="Times New Roman" w:eastAsia="Times New Roman" w:hAnsi="Times New Roman" w:cs="Times New Roman"/>
          <w:color w:val="000000" w:themeColor="text1"/>
          <w:sz w:val="24"/>
          <w:szCs w:val="24"/>
        </w:rPr>
        <w:t xml:space="preserve"> – Pesquisa sobre Situações de Aprendizagem - Pergunta 3</w:t>
      </w:r>
    </w:p>
    <w:p w14:paraId="2A0ACA85" w14:textId="7A43B522" w:rsidR="56EF6540" w:rsidRDefault="56EF6540" w:rsidP="50DFDF73">
      <w:pPr>
        <w:jc w:val="center"/>
      </w:pPr>
      <w:r>
        <w:rPr>
          <w:noProof/>
        </w:rPr>
        <w:drawing>
          <wp:inline distT="0" distB="0" distL="0" distR="0" wp14:anchorId="0B4AB961" wp14:editId="0AC82D44">
            <wp:extent cx="4572000" cy="2714625"/>
            <wp:effectExtent l="0" t="0" r="0" b="0"/>
            <wp:docPr id="1157068704" name="Imagem 115706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5B96B1B" w14:textId="656659F2" w:rsidR="5491D765" w:rsidRDefault="5491D765" w:rsidP="50DFDF73">
      <w:pPr>
        <w:spacing w:line="360" w:lineRule="auto"/>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2067B883" w14:textId="6CCFD87F" w:rsidR="50DFDF73" w:rsidRDefault="50DFDF73" w:rsidP="50DFDF73">
      <w:pPr>
        <w:jc w:val="center"/>
      </w:pPr>
    </w:p>
    <w:p w14:paraId="53266041" w14:textId="77777777" w:rsidR="00C2131D" w:rsidRDefault="00C2131D" w:rsidP="50DFDF73">
      <w:pPr>
        <w:jc w:val="center"/>
        <w:rPr>
          <w:rFonts w:ascii="Times New Roman" w:eastAsia="Times New Roman" w:hAnsi="Times New Roman" w:cs="Times New Roman"/>
          <w:color w:val="000000" w:themeColor="text1"/>
          <w:sz w:val="24"/>
          <w:szCs w:val="24"/>
        </w:rPr>
      </w:pPr>
    </w:p>
    <w:p w14:paraId="0B93253F" w14:textId="77777777" w:rsidR="00C2131D" w:rsidRDefault="00C2131D" w:rsidP="50DFDF73">
      <w:pPr>
        <w:jc w:val="center"/>
        <w:rPr>
          <w:rFonts w:ascii="Times New Roman" w:eastAsia="Times New Roman" w:hAnsi="Times New Roman" w:cs="Times New Roman"/>
          <w:color w:val="000000" w:themeColor="text1"/>
          <w:sz w:val="24"/>
          <w:szCs w:val="24"/>
        </w:rPr>
      </w:pPr>
    </w:p>
    <w:p w14:paraId="0F9076DE" w14:textId="77777777" w:rsidR="00C2131D" w:rsidRDefault="00C2131D" w:rsidP="50DFDF73">
      <w:pPr>
        <w:jc w:val="center"/>
        <w:rPr>
          <w:rFonts w:ascii="Times New Roman" w:eastAsia="Times New Roman" w:hAnsi="Times New Roman" w:cs="Times New Roman"/>
          <w:color w:val="000000" w:themeColor="text1"/>
          <w:sz w:val="24"/>
          <w:szCs w:val="24"/>
        </w:rPr>
      </w:pPr>
    </w:p>
    <w:p w14:paraId="384E9DA7" w14:textId="77777777" w:rsidR="00C2131D" w:rsidRDefault="00C2131D" w:rsidP="50DFDF73">
      <w:pPr>
        <w:jc w:val="center"/>
        <w:rPr>
          <w:rFonts w:ascii="Times New Roman" w:eastAsia="Times New Roman" w:hAnsi="Times New Roman" w:cs="Times New Roman"/>
          <w:color w:val="000000" w:themeColor="text1"/>
          <w:sz w:val="24"/>
          <w:szCs w:val="24"/>
        </w:rPr>
      </w:pPr>
    </w:p>
    <w:p w14:paraId="1C26415E" w14:textId="342CDE08" w:rsidR="691ED2F1" w:rsidRDefault="691ED2F1" w:rsidP="50DFDF73">
      <w:pPr>
        <w:jc w:val="center"/>
        <w:rPr>
          <w:rFonts w:ascii="Times New Roman" w:eastAsia="Times New Roman" w:hAnsi="Times New Roman" w:cs="Times New Roman"/>
          <w:color w:val="000000" w:themeColor="text1"/>
          <w:sz w:val="24"/>
          <w:szCs w:val="24"/>
        </w:rPr>
      </w:pPr>
      <w:r w:rsidRPr="50DFDF73">
        <w:rPr>
          <w:rFonts w:ascii="Times New Roman" w:eastAsia="Times New Roman" w:hAnsi="Times New Roman" w:cs="Times New Roman"/>
          <w:color w:val="000000" w:themeColor="text1"/>
          <w:sz w:val="24"/>
          <w:szCs w:val="24"/>
        </w:rPr>
        <w:t>Figura 2</w:t>
      </w:r>
      <w:r w:rsidR="6DBC2E54" w:rsidRPr="50DFDF73">
        <w:rPr>
          <w:rFonts w:ascii="Times New Roman" w:eastAsia="Times New Roman" w:hAnsi="Times New Roman" w:cs="Times New Roman"/>
          <w:color w:val="000000" w:themeColor="text1"/>
          <w:sz w:val="24"/>
          <w:szCs w:val="24"/>
        </w:rPr>
        <w:t>5</w:t>
      </w:r>
      <w:r w:rsidRPr="50DFDF73">
        <w:rPr>
          <w:rFonts w:ascii="Times New Roman" w:eastAsia="Times New Roman" w:hAnsi="Times New Roman" w:cs="Times New Roman"/>
          <w:color w:val="000000" w:themeColor="text1"/>
          <w:sz w:val="24"/>
          <w:szCs w:val="24"/>
        </w:rPr>
        <w:t xml:space="preserve"> – Pesquisa sobre Situações de Aprendizagem - Pergunta 4</w:t>
      </w:r>
    </w:p>
    <w:p w14:paraId="2B64C40A" w14:textId="1B31DCAF" w:rsidR="56EF6540" w:rsidRDefault="56EF6540" w:rsidP="50DFDF73">
      <w:pPr>
        <w:jc w:val="center"/>
      </w:pPr>
      <w:r>
        <w:rPr>
          <w:noProof/>
        </w:rPr>
        <w:drawing>
          <wp:inline distT="0" distB="0" distL="0" distR="0" wp14:anchorId="07E1B53A" wp14:editId="0A9AE13E">
            <wp:extent cx="4572000" cy="2886075"/>
            <wp:effectExtent l="0" t="0" r="0" b="0"/>
            <wp:docPr id="491113937" name="Imagem 4911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2EBDD55E" w14:textId="656659F2" w:rsidR="5AE411E8" w:rsidRDefault="5AE411E8" w:rsidP="50DFDF73">
      <w:pPr>
        <w:spacing w:line="360" w:lineRule="auto"/>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7A8043CD" w14:textId="088B34AF" w:rsidR="50DFDF73" w:rsidRDefault="2B8577A8" w:rsidP="50DFDF73">
      <w:pPr>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t xml:space="preserve">Com os resultados da pesquisa </w:t>
      </w:r>
      <w:r w:rsidR="2B412415" w:rsidRPr="2A5C8022">
        <w:rPr>
          <w:rFonts w:ascii="Times New Roman" w:eastAsia="Times New Roman" w:hAnsi="Times New Roman" w:cs="Times New Roman"/>
          <w:sz w:val="24"/>
          <w:szCs w:val="24"/>
          <w:lang w:eastAsia="ja-JP"/>
        </w:rPr>
        <w:t>e os feedbacks daqueles que testaram a solu</w:t>
      </w:r>
      <w:r w:rsidR="67FBABEC" w:rsidRPr="2A5C8022">
        <w:rPr>
          <w:rFonts w:ascii="Times New Roman" w:eastAsia="Times New Roman" w:hAnsi="Times New Roman" w:cs="Times New Roman"/>
          <w:sz w:val="24"/>
          <w:szCs w:val="24"/>
          <w:lang w:eastAsia="ja-JP"/>
        </w:rPr>
        <w:t>ção</w:t>
      </w:r>
      <w:r w:rsidR="2B412415" w:rsidRPr="2A5C8022">
        <w:rPr>
          <w:rFonts w:ascii="Times New Roman" w:eastAsia="Times New Roman" w:hAnsi="Times New Roman" w:cs="Times New Roman"/>
          <w:sz w:val="24"/>
          <w:szCs w:val="24"/>
          <w:lang w:eastAsia="ja-JP"/>
        </w:rPr>
        <w:t xml:space="preserve">, </w:t>
      </w:r>
      <w:r w:rsidR="78CD23E2" w:rsidRPr="2A5C8022">
        <w:rPr>
          <w:rFonts w:ascii="Times New Roman" w:eastAsia="Times New Roman" w:hAnsi="Times New Roman" w:cs="Times New Roman"/>
          <w:sz w:val="24"/>
          <w:szCs w:val="24"/>
          <w:lang w:eastAsia="ja-JP"/>
        </w:rPr>
        <w:t xml:space="preserve">foi possível concluir que </w:t>
      </w:r>
      <w:r w:rsidR="03A133C6" w:rsidRPr="2A5C8022">
        <w:rPr>
          <w:rFonts w:ascii="Times New Roman" w:eastAsia="Times New Roman" w:hAnsi="Times New Roman" w:cs="Times New Roman"/>
          <w:sz w:val="24"/>
          <w:szCs w:val="24"/>
          <w:lang w:eastAsia="ja-JP"/>
        </w:rPr>
        <w:t>o</w:t>
      </w:r>
      <w:r w:rsidR="78CD23E2" w:rsidRPr="2A5C8022">
        <w:rPr>
          <w:rFonts w:ascii="Times New Roman" w:eastAsia="Times New Roman" w:hAnsi="Times New Roman" w:cs="Times New Roman"/>
          <w:sz w:val="24"/>
          <w:szCs w:val="24"/>
          <w:lang w:eastAsia="ja-JP"/>
        </w:rPr>
        <w:t xml:space="preserve"> </w:t>
      </w:r>
      <w:r w:rsidR="63A7133C" w:rsidRPr="2A5C8022">
        <w:rPr>
          <w:rFonts w:ascii="Times New Roman" w:eastAsia="Times New Roman" w:hAnsi="Times New Roman" w:cs="Times New Roman"/>
          <w:sz w:val="24"/>
          <w:szCs w:val="24"/>
          <w:lang w:eastAsia="ja-JP"/>
        </w:rPr>
        <w:t>projet</w:t>
      </w:r>
      <w:r w:rsidR="78CD23E2" w:rsidRPr="2A5C8022">
        <w:rPr>
          <w:rFonts w:ascii="Times New Roman" w:eastAsia="Times New Roman" w:hAnsi="Times New Roman" w:cs="Times New Roman"/>
          <w:sz w:val="24"/>
          <w:szCs w:val="24"/>
          <w:lang w:eastAsia="ja-JP"/>
        </w:rPr>
        <w:t xml:space="preserve">o realmente fazia sentido e atendia aos problemas dos docentes do Senac, além de dar um </w:t>
      </w:r>
      <w:r w:rsidR="78CD23E2" w:rsidRPr="2A5C8022">
        <w:rPr>
          <w:rFonts w:ascii="Times New Roman" w:eastAsia="Times New Roman" w:hAnsi="Times New Roman" w:cs="Times New Roman"/>
          <w:i/>
          <w:iCs/>
          <w:sz w:val="24"/>
          <w:szCs w:val="24"/>
          <w:lang w:eastAsia="ja-JP"/>
        </w:rPr>
        <w:t>insight</w:t>
      </w:r>
      <w:r w:rsidR="78CD23E2" w:rsidRPr="2A5C8022">
        <w:rPr>
          <w:rFonts w:ascii="Times New Roman" w:eastAsia="Times New Roman" w:hAnsi="Times New Roman" w:cs="Times New Roman"/>
          <w:sz w:val="24"/>
          <w:szCs w:val="24"/>
          <w:lang w:eastAsia="ja-JP"/>
        </w:rPr>
        <w:t xml:space="preserve"> sobre o que teríamos que acres</w:t>
      </w:r>
      <w:r w:rsidR="10E7A9EC" w:rsidRPr="2A5C8022">
        <w:rPr>
          <w:rFonts w:ascii="Times New Roman" w:eastAsia="Times New Roman" w:hAnsi="Times New Roman" w:cs="Times New Roman"/>
          <w:sz w:val="24"/>
          <w:szCs w:val="24"/>
          <w:lang w:eastAsia="ja-JP"/>
        </w:rPr>
        <w:t xml:space="preserve">centar </w:t>
      </w:r>
      <w:r w:rsidR="6BFBC110" w:rsidRPr="2A5C8022">
        <w:rPr>
          <w:rFonts w:ascii="Times New Roman" w:eastAsia="Times New Roman" w:hAnsi="Times New Roman" w:cs="Times New Roman"/>
          <w:sz w:val="24"/>
          <w:szCs w:val="24"/>
          <w:lang w:eastAsia="ja-JP"/>
        </w:rPr>
        <w:t>à</w:t>
      </w:r>
      <w:r w:rsidR="10E7A9EC" w:rsidRPr="2A5C8022">
        <w:rPr>
          <w:rFonts w:ascii="Times New Roman" w:eastAsia="Times New Roman" w:hAnsi="Times New Roman" w:cs="Times New Roman"/>
          <w:sz w:val="24"/>
          <w:szCs w:val="24"/>
          <w:lang w:eastAsia="ja-JP"/>
        </w:rPr>
        <w:t xml:space="preserve"> soluç</w:t>
      </w:r>
      <w:r w:rsidR="63CFEE2E" w:rsidRPr="2A5C8022">
        <w:rPr>
          <w:rFonts w:ascii="Times New Roman" w:eastAsia="Times New Roman" w:hAnsi="Times New Roman" w:cs="Times New Roman"/>
          <w:sz w:val="24"/>
          <w:szCs w:val="24"/>
          <w:lang w:eastAsia="ja-JP"/>
        </w:rPr>
        <w:t>ão final</w:t>
      </w:r>
      <w:r w:rsidR="715A6D80" w:rsidRPr="2A5C8022">
        <w:rPr>
          <w:rFonts w:ascii="Times New Roman" w:eastAsia="Times New Roman" w:hAnsi="Times New Roman" w:cs="Times New Roman"/>
          <w:sz w:val="24"/>
          <w:szCs w:val="24"/>
          <w:lang w:eastAsia="ja-JP"/>
        </w:rPr>
        <w:t>.</w:t>
      </w:r>
    </w:p>
    <w:p w14:paraId="411A7D03" w14:textId="7BE39553" w:rsidR="50DFDF73" w:rsidRDefault="50DFDF73" w:rsidP="72923D33">
      <w:pPr>
        <w:spacing w:line="360" w:lineRule="auto"/>
        <w:ind w:firstLine="567"/>
        <w:jc w:val="both"/>
        <w:rPr>
          <w:rFonts w:ascii="Times New Roman" w:eastAsia="Times New Roman" w:hAnsi="Times New Roman" w:cs="Times New Roman"/>
          <w:sz w:val="24"/>
          <w:szCs w:val="24"/>
        </w:rPr>
      </w:pPr>
    </w:p>
    <w:p w14:paraId="7E33A095" w14:textId="238C0BBA" w:rsidR="50DFDF73" w:rsidRPr="003B53AE" w:rsidRDefault="4476F13C"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w:t>
      </w:r>
      <w:r w:rsidR="7C0210C0" w:rsidRPr="003B53AE">
        <w:rPr>
          <w:rFonts w:ascii="Times New Roman" w:eastAsia="Times New Roman" w:hAnsi="Times New Roman" w:cs="Times New Roman"/>
          <w:b/>
          <w:bCs/>
          <w:color w:val="auto"/>
          <w:sz w:val="24"/>
          <w:szCs w:val="24"/>
          <w:lang w:eastAsia="ja-JP"/>
        </w:rPr>
        <w:t>2</w:t>
      </w:r>
      <w:r w:rsidRPr="003B53AE">
        <w:rPr>
          <w:rFonts w:ascii="Times New Roman" w:eastAsia="Times New Roman" w:hAnsi="Times New Roman" w:cs="Times New Roman"/>
          <w:b/>
          <w:bCs/>
          <w:color w:val="auto"/>
          <w:sz w:val="24"/>
          <w:szCs w:val="24"/>
          <w:lang w:eastAsia="ja-JP"/>
        </w:rPr>
        <w:t>.</w:t>
      </w:r>
      <w:r w:rsidR="45B59109" w:rsidRPr="003B53AE">
        <w:rPr>
          <w:rFonts w:ascii="Times New Roman" w:eastAsia="Times New Roman" w:hAnsi="Times New Roman" w:cs="Times New Roman"/>
          <w:b/>
          <w:bCs/>
          <w:color w:val="auto"/>
          <w:sz w:val="24"/>
          <w:szCs w:val="24"/>
          <w:lang w:eastAsia="ja-JP"/>
        </w:rPr>
        <w:t>2</w:t>
      </w:r>
      <w:r w:rsidRPr="003B53AE">
        <w:rPr>
          <w:rFonts w:ascii="Times New Roman" w:eastAsia="Times New Roman" w:hAnsi="Times New Roman" w:cs="Times New Roman"/>
          <w:b/>
          <w:bCs/>
          <w:color w:val="auto"/>
          <w:sz w:val="24"/>
          <w:szCs w:val="24"/>
          <w:lang w:eastAsia="ja-JP"/>
        </w:rPr>
        <w:t>. Funcionalidades da Solução Final</w:t>
      </w:r>
    </w:p>
    <w:p w14:paraId="731CA547" w14:textId="3D6AA648"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1CA4DDCB" w14:textId="69332988" w:rsidR="50DFDF73" w:rsidRDefault="4476F13C"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Nesta seção serão descritas de forma objetiva, todas as funcionalidades do sistema para auxílio na concepção e compartilhamento de planos de aula em sua versão final</w:t>
      </w:r>
      <w:r w:rsidR="166CD77C" w:rsidRPr="72923D33">
        <w:rPr>
          <w:rFonts w:ascii="Times New Roman" w:eastAsia="Times New Roman" w:hAnsi="Times New Roman" w:cs="Times New Roman"/>
          <w:sz w:val="24"/>
          <w:szCs w:val="24"/>
          <w:lang w:eastAsia="ja-JP"/>
        </w:rPr>
        <w:t xml:space="preserve">, levando em consideração as respostas coletadas através da pesquisa realizada junto ao público-alvo e o </w:t>
      </w:r>
      <w:r w:rsidR="166CD77C" w:rsidRPr="72923D33">
        <w:rPr>
          <w:rFonts w:ascii="Times New Roman" w:eastAsia="Times New Roman" w:hAnsi="Times New Roman" w:cs="Times New Roman"/>
          <w:i/>
          <w:iCs/>
          <w:sz w:val="24"/>
          <w:szCs w:val="24"/>
          <w:lang w:eastAsia="ja-JP"/>
        </w:rPr>
        <w:t>feedback</w:t>
      </w:r>
      <w:r w:rsidR="166CD77C" w:rsidRPr="72923D33">
        <w:rPr>
          <w:rFonts w:ascii="Times New Roman" w:eastAsia="Times New Roman" w:hAnsi="Times New Roman" w:cs="Times New Roman"/>
          <w:sz w:val="24"/>
          <w:szCs w:val="24"/>
          <w:lang w:eastAsia="ja-JP"/>
        </w:rPr>
        <w:t xml:space="preserve"> dos docentes que testaram a solução inicial</w:t>
      </w:r>
      <w:r w:rsidR="3D800DF8" w:rsidRPr="72923D33">
        <w:rPr>
          <w:rFonts w:ascii="Times New Roman" w:eastAsia="Times New Roman" w:hAnsi="Times New Roman" w:cs="Times New Roman"/>
          <w:sz w:val="24"/>
          <w:szCs w:val="24"/>
          <w:lang w:eastAsia="ja-JP"/>
        </w:rPr>
        <w:t>.</w:t>
      </w:r>
    </w:p>
    <w:p w14:paraId="27E4B1F9" w14:textId="6FDFE32B" w:rsidR="50DFDF73" w:rsidRDefault="4476F13C"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Sua primeira funcionalidade é a obrigatoriedade de o docente efetuar um cadastro para acesso a plataforma, digitando informações básicas como nome, endereço de e-mail e senha (Figura 2</w:t>
      </w:r>
      <w:r w:rsidR="72E544BF" w:rsidRPr="72923D33">
        <w:rPr>
          <w:rFonts w:ascii="Times New Roman" w:eastAsia="Times New Roman" w:hAnsi="Times New Roman" w:cs="Times New Roman"/>
          <w:sz w:val="24"/>
          <w:szCs w:val="24"/>
          <w:lang w:eastAsia="ja-JP"/>
        </w:rPr>
        <w:t>6</w:t>
      </w:r>
      <w:r w:rsidRPr="72923D33">
        <w:rPr>
          <w:rFonts w:ascii="Times New Roman" w:eastAsia="Times New Roman" w:hAnsi="Times New Roman" w:cs="Times New Roman"/>
          <w:sz w:val="24"/>
          <w:szCs w:val="24"/>
          <w:lang w:eastAsia="ja-JP"/>
        </w:rPr>
        <w:t xml:space="preserve">). Essas informações ficam armazenadas dentro do banco de dados e aparecem na tela do administrador do sistema, o que possibilita ver a relação de usuários cadastrados e suas informações, sendo que as senhas são criptografadas, e aparecem apenas como </w:t>
      </w:r>
      <w:r w:rsidRPr="72923D33">
        <w:rPr>
          <w:rFonts w:ascii="Times New Roman" w:eastAsia="Times New Roman" w:hAnsi="Times New Roman" w:cs="Times New Roman"/>
          <w:i/>
          <w:iCs/>
          <w:sz w:val="24"/>
          <w:szCs w:val="24"/>
          <w:lang w:eastAsia="ja-JP"/>
        </w:rPr>
        <w:t>hashs</w:t>
      </w:r>
      <w:r w:rsidRPr="72923D33">
        <w:rPr>
          <w:rFonts w:ascii="Times New Roman" w:eastAsia="Times New Roman" w:hAnsi="Times New Roman" w:cs="Times New Roman"/>
          <w:sz w:val="24"/>
          <w:szCs w:val="24"/>
          <w:lang w:eastAsia="ja-JP"/>
        </w:rPr>
        <w:t xml:space="preserve"> relacionados ao usuário a qual pertencem. </w:t>
      </w:r>
    </w:p>
    <w:p w14:paraId="128A45DA" w14:textId="3E13E553" w:rsidR="50DFDF73" w:rsidRDefault="3E2C010A" w:rsidP="72923D33">
      <w:pPr>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lastRenderedPageBreak/>
        <w:t xml:space="preserve">Devido a opções de segurança implementadas na solução, não é possível inserir uma </w:t>
      </w:r>
      <w:r w:rsidRPr="2A5C8022">
        <w:rPr>
          <w:rFonts w:ascii="Times New Roman" w:eastAsia="Times New Roman" w:hAnsi="Times New Roman" w:cs="Times New Roman"/>
          <w:i/>
          <w:iCs/>
          <w:sz w:val="24"/>
          <w:szCs w:val="24"/>
          <w:lang w:eastAsia="ja-JP"/>
        </w:rPr>
        <w:t>string</w:t>
      </w:r>
      <w:r w:rsidRPr="2A5C8022">
        <w:rPr>
          <w:rFonts w:ascii="Times New Roman" w:eastAsia="Times New Roman" w:hAnsi="Times New Roman" w:cs="Times New Roman"/>
          <w:sz w:val="24"/>
          <w:szCs w:val="24"/>
          <w:lang w:eastAsia="ja-JP"/>
        </w:rPr>
        <w:t xml:space="preserve"> de caracteres totalmente em branco, nem repetir alguma informação de usuário já cadastrado no sistema. Por </w:t>
      </w:r>
      <w:r w:rsidR="78CFF159" w:rsidRPr="2A5C8022">
        <w:rPr>
          <w:rFonts w:ascii="Times New Roman" w:eastAsia="Times New Roman" w:hAnsi="Times New Roman" w:cs="Times New Roman"/>
          <w:sz w:val="24"/>
          <w:szCs w:val="24"/>
          <w:lang w:eastAsia="ja-JP"/>
        </w:rPr>
        <w:t>decisão</w:t>
      </w:r>
      <w:r w:rsidRPr="2A5C8022">
        <w:rPr>
          <w:rFonts w:ascii="Times New Roman" w:eastAsia="Times New Roman" w:hAnsi="Times New Roman" w:cs="Times New Roman"/>
          <w:sz w:val="24"/>
          <w:szCs w:val="24"/>
          <w:lang w:eastAsia="ja-JP"/>
        </w:rPr>
        <w:t xml:space="preserve"> do grupo a escolha da senha foi restringida a um mínimo e máximo de oito caracteres alfanuméricos, um padrão em várias plataformas. Essas informações, depois de disponibilizadas no sistema, também permitem que o administrador do sistema estabeleça prioridades e restrições de acesso a determinados conteúdos de acordo com o usuário (Figura 2</w:t>
      </w:r>
      <w:r w:rsidR="313C2DBC" w:rsidRPr="2A5C8022">
        <w:rPr>
          <w:rFonts w:ascii="Times New Roman" w:eastAsia="Times New Roman" w:hAnsi="Times New Roman" w:cs="Times New Roman"/>
          <w:sz w:val="24"/>
          <w:szCs w:val="24"/>
          <w:lang w:eastAsia="ja-JP"/>
        </w:rPr>
        <w:t>7</w:t>
      </w:r>
      <w:r w:rsidRPr="2A5C8022">
        <w:rPr>
          <w:rFonts w:ascii="Times New Roman" w:eastAsia="Times New Roman" w:hAnsi="Times New Roman" w:cs="Times New Roman"/>
          <w:sz w:val="24"/>
          <w:szCs w:val="24"/>
          <w:lang w:eastAsia="ja-JP"/>
        </w:rPr>
        <w:t>).</w:t>
      </w:r>
    </w:p>
    <w:p w14:paraId="5B5A7189" w14:textId="48AED523" w:rsidR="50DFDF73" w:rsidRDefault="4476F13C" w:rsidP="72923D3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Figura 2</w:t>
      </w:r>
      <w:r w:rsidR="003E31CD" w:rsidRPr="72923D33">
        <w:rPr>
          <w:rFonts w:ascii="Times New Roman" w:eastAsia="Times New Roman" w:hAnsi="Times New Roman" w:cs="Times New Roman"/>
          <w:color w:val="000000" w:themeColor="text1"/>
          <w:sz w:val="24"/>
          <w:szCs w:val="24"/>
        </w:rPr>
        <w:t>6</w:t>
      </w:r>
      <w:r w:rsidRPr="72923D33">
        <w:rPr>
          <w:rFonts w:ascii="Times New Roman" w:eastAsia="Times New Roman" w:hAnsi="Times New Roman" w:cs="Times New Roman"/>
          <w:color w:val="000000" w:themeColor="text1"/>
          <w:sz w:val="24"/>
          <w:szCs w:val="24"/>
        </w:rPr>
        <w:t xml:space="preserve"> – Solução Final – Tela de Cadastro de Usuário</w:t>
      </w:r>
    </w:p>
    <w:p w14:paraId="0249F368" w14:textId="3917D835" w:rsidR="50DFDF73" w:rsidRDefault="4476F13C" w:rsidP="72923D33">
      <w:pPr>
        <w:spacing w:line="360" w:lineRule="auto"/>
        <w:jc w:val="center"/>
      </w:pPr>
      <w:r>
        <w:rPr>
          <w:noProof/>
        </w:rPr>
        <w:drawing>
          <wp:inline distT="0" distB="0" distL="0" distR="0" wp14:anchorId="5E02203F" wp14:editId="114147CC">
            <wp:extent cx="4572000" cy="1676400"/>
            <wp:effectExtent l="0" t="0" r="0" b="0"/>
            <wp:docPr id="1452721815" name="Imagem 145272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64257AF9" w14:textId="656659F2" w:rsidR="50DFDF73" w:rsidRDefault="4476F13C"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0C247598" w14:textId="0142DFD1"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41898D65" w14:textId="2BC3D191" w:rsidR="50DFDF73" w:rsidRDefault="4476F13C" w:rsidP="72923D3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Figura 2</w:t>
      </w:r>
      <w:r w:rsidR="041361F9" w:rsidRPr="72923D33">
        <w:rPr>
          <w:rFonts w:ascii="Times New Roman" w:eastAsia="Times New Roman" w:hAnsi="Times New Roman" w:cs="Times New Roman"/>
          <w:color w:val="000000" w:themeColor="text1"/>
          <w:sz w:val="24"/>
          <w:szCs w:val="24"/>
        </w:rPr>
        <w:t>7</w:t>
      </w:r>
      <w:r w:rsidRPr="72923D33">
        <w:rPr>
          <w:rFonts w:ascii="Times New Roman" w:eastAsia="Times New Roman" w:hAnsi="Times New Roman" w:cs="Times New Roman"/>
          <w:color w:val="000000" w:themeColor="text1"/>
          <w:sz w:val="24"/>
          <w:szCs w:val="24"/>
        </w:rPr>
        <w:t xml:space="preserve"> – Solução Final – Tela de Administração do Django</w:t>
      </w:r>
    </w:p>
    <w:p w14:paraId="4995BBC4" w14:textId="68BEB052" w:rsidR="50DFDF73" w:rsidRDefault="4476F13C" w:rsidP="72923D33">
      <w:pPr>
        <w:tabs>
          <w:tab w:val="right" w:pos="2265"/>
        </w:tabs>
        <w:spacing w:line="360" w:lineRule="auto"/>
        <w:ind w:right="-20" w:firstLine="720"/>
        <w:jc w:val="center"/>
      </w:pPr>
      <w:r>
        <w:rPr>
          <w:noProof/>
        </w:rPr>
        <w:drawing>
          <wp:inline distT="0" distB="0" distL="0" distR="0" wp14:anchorId="7DA06828" wp14:editId="11E99598">
            <wp:extent cx="4572000" cy="2057400"/>
            <wp:effectExtent l="0" t="0" r="0" b="0"/>
            <wp:docPr id="543439612" name="Imagem 54343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39FEF614" w14:textId="656659F2" w:rsidR="50DFDF73" w:rsidRDefault="4476F13C"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0BB486D1" w14:textId="6CF57F0E"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5FA0C6B4" w14:textId="51A3BDE6" w:rsidR="50DFDF73" w:rsidRDefault="4476F13C"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Depois de efetuado o cadastro, o docente pode fazer o login na plataforma digitando seu e-mail e senha. A primeira página que o usuário acessa dentro do sistema é a de unidades </w:t>
      </w:r>
      <w:r w:rsidRPr="72923D33">
        <w:rPr>
          <w:rFonts w:ascii="Times New Roman" w:eastAsia="Times New Roman" w:hAnsi="Times New Roman" w:cs="Times New Roman"/>
          <w:sz w:val="24"/>
          <w:szCs w:val="24"/>
          <w:lang w:eastAsia="ja-JP"/>
        </w:rPr>
        <w:lastRenderedPageBreak/>
        <w:t>curriculares disponíveis (Figura 2</w:t>
      </w:r>
      <w:r w:rsidR="32FA2681" w:rsidRPr="72923D33">
        <w:rPr>
          <w:rFonts w:ascii="Times New Roman" w:eastAsia="Times New Roman" w:hAnsi="Times New Roman" w:cs="Times New Roman"/>
          <w:sz w:val="24"/>
          <w:szCs w:val="24"/>
          <w:lang w:eastAsia="ja-JP"/>
        </w:rPr>
        <w:t>8</w:t>
      </w:r>
      <w:r w:rsidRPr="72923D33">
        <w:rPr>
          <w:rFonts w:ascii="Times New Roman" w:eastAsia="Times New Roman" w:hAnsi="Times New Roman" w:cs="Times New Roman"/>
          <w:sz w:val="24"/>
          <w:szCs w:val="24"/>
          <w:lang w:eastAsia="ja-JP"/>
        </w:rPr>
        <w:t>), onde ele pode escolher qual delas acessar dependendo do que está buscando. Ao clicar em acessar, são carregadas todas as situações de aprendizagem referentes a unidade curricular escolhida (Figura 2</w:t>
      </w:r>
      <w:r w:rsidR="04F44AD3" w:rsidRPr="72923D33">
        <w:rPr>
          <w:rFonts w:ascii="Times New Roman" w:eastAsia="Times New Roman" w:hAnsi="Times New Roman" w:cs="Times New Roman"/>
          <w:sz w:val="24"/>
          <w:szCs w:val="24"/>
          <w:lang w:eastAsia="ja-JP"/>
        </w:rPr>
        <w:t>9</w:t>
      </w:r>
      <w:r w:rsidRPr="72923D33">
        <w:rPr>
          <w:rFonts w:ascii="Times New Roman" w:eastAsia="Times New Roman" w:hAnsi="Times New Roman" w:cs="Times New Roman"/>
          <w:sz w:val="24"/>
          <w:szCs w:val="24"/>
          <w:lang w:eastAsia="ja-JP"/>
        </w:rPr>
        <w:t xml:space="preserve">). </w:t>
      </w:r>
    </w:p>
    <w:p w14:paraId="4337D87E" w14:textId="4B7F7D73"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0705C0A6" w14:textId="373B431F" w:rsidR="50DFDF73" w:rsidRDefault="4476F13C" w:rsidP="72923D33">
      <w:pPr>
        <w:spacing w:line="360" w:lineRule="auto"/>
        <w:ind w:firstLine="567"/>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Figura 2</w:t>
      </w:r>
      <w:r w:rsidR="240820CA" w:rsidRPr="72923D33">
        <w:rPr>
          <w:rFonts w:ascii="Times New Roman" w:eastAsia="Times New Roman" w:hAnsi="Times New Roman" w:cs="Times New Roman"/>
          <w:color w:val="000000" w:themeColor="text1"/>
          <w:sz w:val="24"/>
          <w:szCs w:val="24"/>
        </w:rPr>
        <w:t>8</w:t>
      </w:r>
      <w:r w:rsidRPr="72923D33">
        <w:rPr>
          <w:rFonts w:ascii="Times New Roman" w:eastAsia="Times New Roman" w:hAnsi="Times New Roman" w:cs="Times New Roman"/>
          <w:color w:val="000000" w:themeColor="text1"/>
          <w:sz w:val="24"/>
          <w:szCs w:val="24"/>
        </w:rPr>
        <w:t xml:space="preserve"> – Solução Final – Tela de Unidades Curriculares</w:t>
      </w:r>
    </w:p>
    <w:p w14:paraId="0D0A9142" w14:textId="5CEC84C6" w:rsidR="50DFDF73" w:rsidRDefault="4476F13C" w:rsidP="50DFDF73">
      <w:pPr>
        <w:spacing w:line="360" w:lineRule="auto"/>
        <w:ind w:firstLine="567"/>
        <w:jc w:val="both"/>
      </w:pPr>
      <w:r>
        <w:rPr>
          <w:noProof/>
        </w:rPr>
        <w:drawing>
          <wp:inline distT="0" distB="0" distL="0" distR="0" wp14:anchorId="4D5A8FA4" wp14:editId="04DFB60F">
            <wp:extent cx="5191125" cy="2184598"/>
            <wp:effectExtent l="0" t="0" r="0" b="0"/>
            <wp:docPr id="2130460995" name="Imagem 213046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91125" cy="2184598"/>
                    </a:xfrm>
                    <a:prstGeom prst="rect">
                      <a:avLst/>
                    </a:prstGeom>
                  </pic:spPr>
                </pic:pic>
              </a:graphicData>
            </a:graphic>
          </wp:inline>
        </w:drawing>
      </w:r>
    </w:p>
    <w:p w14:paraId="5BD57F63" w14:textId="656659F2" w:rsidR="50DFDF73" w:rsidRDefault="4476F13C"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407E2FF0" w14:textId="1B7AA5B9" w:rsidR="50DFDF73" w:rsidRDefault="50DFDF73" w:rsidP="72923D33">
      <w:pPr>
        <w:spacing w:line="360" w:lineRule="auto"/>
        <w:jc w:val="center"/>
        <w:rPr>
          <w:rFonts w:ascii="Times New Roman" w:eastAsia="Times New Roman" w:hAnsi="Times New Roman" w:cs="Times New Roman"/>
          <w:sz w:val="24"/>
          <w:szCs w:val="24"/>
        </w:rPr>
      </w:pPr>
    </w:p>
    <w:p w14:paraId="64055C17" w14:textId="373CEB47" w:rsidR="50DFDF73" w:rsidRDefault="4476F13C"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Nesta página é possível visualizar o título e a descrição em texto de cada uma das situações de aprendizagem disponíveis, bem como um pequeno resumo em forma de vídeo ou áudio feito pelo professor responsável, ou ainda um banner com uma imagem estática para representar visualmente um conteúdo específico.</w:t>
      </w:r>
    </w:p>
    <w:p w14:paraId="20AD8502" w14:textId="054A2AF5"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005CFECC"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5A3818EE"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5851DD47"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1AB965E1"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178D3DC8"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17081F84"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7FE4D74F"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664A8027"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024A50DD" w14:textId="0924DD4D" w:rsidR="50DFDF73" w:rsidRDefault="4476F13C" w:rsidP="72923D33">
      <w:pPr>
        <w:spacing w:line="360" w:lineRule="auto"/>
        <w:ind w:firstLine="567"/>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Figura 2</w:t>
      </w:r>
      <w:r w:rsidR="0D75A8B7" w:rsidRPr="72923D33">
        <w:rPr>
          <w:rFonts w:ascii="Times New Roman" w:eastAsia="Times New Roman" w:hAnsi="Times New Roman" w:cs="Times New Roman"/>
          <w:color w:val="000000" w:themeColor="text1"/>
          <w:sz w:val="24"/>
          <w:szCs w:val="24"/>
        </w:rPr>
        <w:t>9</w:t>
      </w:r>
      <w:r w:rsidRPr="72923D33">
        <w:rPr>
          <w:rFonts w:ascii="Times New Roman" w:eastAsia="Times New Roman" w:hAnsi="Times New Roman" w:cs="Times New Roman"/>
          <w:color w:val="000000" w:themeColor="text1"/>
          <w:sz w:val="24"/>
          <w:szCs w:val="24"/>
        </w:rPr>
        <w:t xml:space="preserve"> – Solução Final – Tela de Situações de Aprendizagem</w:t>
      </w:r>
    </w:p>
    <w:p w14:paraId="514198F9" w14:textId="371739AE" w:rsidR="50DFDF73" w:rsidRDefault="4476F13C" w:rsidP="50DFDF73">
      <w:pPr>
        <w:spacing w:line="360" w:lineRule="auto"/>
        <w:ind w:firstLine="567"/>
        <w:jc w:val="both"/>
      </w:pPr>
      <w:r>
        <w:rPr>
          <w:noProof/>
        </w:rPr>
        <w:drawing>
          <wp:inline distT="0" distB="0" distL="0" distR="0" wp14:anchorId="3356D57B" wp14:editId="557C0CC8">
            <wp:extent cx="4572000" cy="3905250"/>
            <wp:effectExtent l="0" t="0" r="0" b="0"/>
            <wp:docPr id="637677972" name="Imagem 63767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905250"/>
                    </a:xfrm>
                    <a:prstGeom prst="rect">
                      <a:avLst/>
                    </a:prstGeom>
                  </pic:spPr>
                </pic:pic>
              </a:graphicData>
            </a:graphic>
          </wp:inline>
        </w:drawing>
      </w:r>
    </w:p>
    <w:p w14:paraId="5FDE9423" w14:textId="656659F2" w:rsidR="50DFDF73" w:rsidRDefault="4476F13C"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2B3A6FA5" w14:textId="799FB830" w:rsidR="50DFDF73" w:rsidRDefault="4476F13C" w:rsidP="72923D33">
      <w:pPr>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Ao clicar em acessar</w:t>
      </w:r>
      <w:r w:rsidR="1E55C83D" w:rsidRPr="72923D33">
        <w:rPr>
          <w:rFonts w:ascii="Times New Roman" w:eastAsia="Times New Roman" w:hAnsi="Times New Roman" w:cs="Times New Roman"/>
          <w:sz w:val="24"/>
          <w:szCs w:val="24"/>
          <w:lang w:eastAsia="ja-JP"/>
        </w:rPr>
        <w:t xml:space="preserve">, o </w:t>
      </w:r>
      <w:r w:rsidR="3FFD80CE" w:rsidRPr="72923D33">
        <w:rPr>
          <w:rFonts w:ascii="Times New Roman" w:eastAsia="Times New Roman" w:hAnsi="Times New Roman" w:cs="Times New Roman"/>
          <w:sz w:val="24"/>
          <w:szCs w:val="24"/>
          <w:lang w:eastAsia="ja-JP"/>
        </w:rPr>
        <w:t>usuário</w:t>
      </w:r>
      <w:r w:rsidR="1E55C83D" w:rsidRPr="72923D33">
        <w:rPr>
          <w:rFonts w:ascii="Times New Roman" w:eastAsia="Times New Roman" w:hAnsi="Times New Roman" w:cs="Times New Roman"/>
          <w:sz w:val="24"/>
          <w:szCs w:val="24"/>
          <w:lang w:eastAsia="ja-JP"/>
        </w:rPr>
        <w:t xml:space="preserve"> é direcionado a uma página contendo todos os desdobramentos da situação de aprendizagem escolhida, onde é possível acessar </w:t>
      </w:r>
      <w:r w:rsidR="398FBA0C" w:rsidRPr="72923D33">
        <w:rPr>
          <w:rFonts w:ascii="Times New Roman" w:eastAsia="Times New Roman" w:hAnsi="Times New Roman" w:cs="Times New Roman"/>
          <w:sz w:val="24"/>
          <w:szCs w:val="24"/>
          <w:lang w:eastAsia="ja-JP"/>
        </w:rPr>
        <w:t>as observações feitas pelo professor autor de como o plano se desenvolveu em sala de aula e quais os seus resultados,</w:t>
      </w:r>
      <w:r w:rsidR="1538FC3C" w:rsidRPr="72923D33">
        <w:rPr>
          <w:rFonts w:ascii="Times New Roman" w:eastAsia="Times New Roman" w:hAnsi="Times New Roman" w:cs="Times New Roman"/>
          <w:sz w:val="24"/>
          <w:szCs w:val="24"/>
          <w:lang w:eastAsia="ja-JP"/>
        </w:rPr>
        <w:t xml:space="preserve"> </w:t>
      </w:r>
      <w:r w:rsidR="7D7DB0E7" w:rsidRPr="72923D33">
        <w:rPr>
          <w:rFonts w:ascii="Times New Roman" w:eastAsia="Times New Roman" w:hAnsi="Times New Roman" w:cs="Times New Roman"/>
          <w:sz w:val="24"/>
          <w:szCs w:val="24"/>
          <w:lang w:eastAsia="ja-JP"/>
        </w:rPr>
        <w:t>em formato de vídeo e</w:t>
      </w:r>
      <w:r w:rsidR="4BC24952" w:rsidRPr="72923D33">
        <w:rPr>
          <w:rFonts w:ascii="Times New Roman" w:eastAsia="Times New Roman" w:hAnsi="Times New Roman" w:cs="Times New Roman"/>
          <w:sz w:val="24"/>
          <w:szCs w:val="24"/>
          <w:lang w:eastAsia="ja-JP"/>
        </w:rPr>
        <w:t>/ou</w:t>
      </w:r>
      <w:r w:rsidR="7D7DB0E7" w:rsidRPr="72923D33">
        <w:rPr>
          <w:rFonts w:ascii="Times New Roman" w:eastAsia="Times New Roman" w:hAnsi="Times New Roman" w:cs="Times New Roman"/>
          <w:sz w:val="24"/>
          <w:szCs w:val="24"/>
          <w:lang w:eastAsia="ja-JP"/>
        </w:rPr>
        <w:t xml:space="preserve"> texto. Também fica disponível para download, caso o docente</w:t>
      </w:r>
      <w:r w:rsidR="1AFE0DCD" w:rsidRPr="72923D33">
        <w:rPr>
          <w:rFonts w:ascii="Times New Roman" w:eastAsia="Times New Roman" w:hAnsi="Times New Roman" w:cs="Times New Roman"/>
          <w:sz w:val="24"/>
          <w:szCs w:val="24"/>
          <w:lang w:eastAsia="ja-JP"/>
        </w:rPr>
        <w:t xml:space="preserve"> responsável</w:t>
      </w:r>
      <w:r w:rsidR="7D7DB0E7" w:rsidRPr="72923D33">
        <w:rPr>
          <w:rFonts w:ascii="Times New Roman" w:eastAsia="Times New Roman" w:hAnsi="Times New Roman" w:cs="Times New Roman"/>
          <w:sz w:val="24"/>
          <w:szCs w:val="24"/>
          <w:lang w:eastAsia="ja-JP"/>
        </w:rPr>
        <w:t xml:space="preserve"> queira compartilhar</w:t>
      </w:r>
      <w:r w:rsidR="60AB0E35" w:rsidRPr="72923D33">
        <w:rPr>
          <w:rFonts w:ascii="Times New Roman" w:eastAsia="Times New Roman" w:hAnsi="Times New Roman" w:cs="Times New Roman"/>
          <w:sz w:val="24"/>
          <w:szCs w:val="24"/>
          <w:lang w:eastAsia="ja-JP"/>
        </w:rPr>
        <w:t>,</w:t>
      </w:r>
      <w:r w:rsidR="7D7DB0E7" w:rsidRPr="72923D33">
        <w:rPr>
          <w:rFonts w:ascii="Times New Roman" w:eastAsia="Times New Roman" w:hAnsi="Times New Roman" w:cs="Times New Roman"/>
          <w:sz w:val="24"/>
          <w:szCs w:val="24"/>
          <w:lang w:eastAsia="ja-JP"/>
        </w:rPr>
        <w:t xml:space="preserve"> um arquivo em formato </w:t>
      </w:r>
      <w:r w:rsidR="3DD32497" w:rsidRPr="72923D33">
        <w:rPr>
          <w:rFonts w:ascii="Times New Roman" w:eastAsia="Times New Roman" w:hAnsi="Times New Roman" w:cs="Times New Roman"/>
          <w:sz w:val="24"/>
          <w:szCs w:val="24"/>
          <w:lang w:eastAsia="ja-JP"/>
        </w:rPr>
        <w:t>.docx</w:t>
      </w:r>
      <w:r w:rsidR="7D7DB0E7" w:rsidRPr="72923D33">
        <w:rPr>
          <w:rFonts w:ascii="Times New Roman" w:eastAsia="Times New Roman" w:hAnsi="Times New Roman" w:cs="Times New Roman"/>
          <w:sz w:val="24"/>
          <w:szCs w:val="24"/>
          <w:lang w:eastAsia="ja-JP"/>
        </w:rPr>
        <w:t xml:space="preserve"> ou </w:t>
      </w:r>
      <w:r w:rsidR="7F609190" w:rsidRPr="72923D33">
        <w:rPr>
          <w:rFonts w:ascii="Times New Roman" w:eastAsia="Times New Roman" w:hAnsi="Times New Roman" w:cs="Times New Roman"/>
          <w:sz w:val="24"/>
          <w:szCs w:val="24"/>
          <w:lang w:eastAsia="ja-JP"/>
        </w:rPr>
        <w:t>.</w:t>
      </w:r>
      <w:r w:rsidR="7D7DB0E7" w:rsidRPr="72923D33">
        <w:rPr>
          <w:rFonts w:ascii="Times New Roman" w:eastAsia="Times New Roman" w:hAnsi="Times New Roman" w:cs="Times New Roman"/>
          <w:sz w:val="24"/>
          <w:szCs w:val="24"/>
          <w:lang w:eastAsia="ja-JP"/>
        </w:rPr>
        <w:t>pdf</w:t>
      </w:r>
      <w:r w:rsidR="6E986A52" w:rsidRPr="72923D33">
        <w:rPr>
          <w:rFonts w:ascii="Times New Roman" w:eastAsia="Times New Roman" w:hAnsi="Times New Roman" w:cs="Times New Roman"/>
          <w:sz w:val="24"/>
          <w:szCs w:val="24"/>
          <w:lang w:eastAsia="ja-JP"/>
        </w:rPr>
        <w:t>,</w:t>
      </w:r>
      <w:r w:rsidR="587B2CD5" w:rsidRPr="72923D33">
        <w:rPr>
          <w:rFonts w:ascii="Times New Roman" w:eastAsia="Times New Roman" w:hAnsi="Times New Roman" w:cs="Times New Roman"/>
          <w:sz w:val="24"/>
          <w:szCs w:val="24"/>
          <w:lang w:eastAsia="ja-JP"/>
        </w:rPr>
        <w:t xml:space="preserve"> contendo</w:t>
      </w:r>
      <w:r w:rsidR="7AF20538" w:rsidRPr="72923D33">
        <w:rPr>
          <w:rFonts w:ascii="Times New Roman" w:eastAsia="Times New Roman" w:hAnsi="Times New Roman" w:cs="Times New Roman"/>
          <w:sz w:val="24"/>
          <w:szCs w:val="24"/>
          <w:lang w:eastAsia="ja-JP"/>
        </w:rPr>
        <w:t xml:space="preserve"> o plano desenvolvido e entregue para a coordenação pedagógica</w:t>
      </w:r>
      <w:r w:rsidR="6EB8A50C" w:rsidRPr="72923D33">
        <w:rPr>
          <w:rFonts w:ascii="Times New Roman" w:eastAsia="Times New Roman" w:hAnsi="Times New Roman" w:cs="Times New Roman"/>
          <w:sz w:val="24"/>
          <w:szCs w:val="24"/>
          <w:lang w:eastAsia="ja-JP"/>
        </w:rPr>
        <w:t>. Nesta página ainda é possível comentar e avaliar essa situação de aprendizagem</w:t>
      </w:r>
      <w:r w:rsidR="31F54D6E" w:rsidRPr="72923D33">
        <w:rPr>
          <w:rFonts w:ascii="Times New Roman" w:eastAsia="Times New Roman" w:hAnsi="Times New Roman" w:cs="Times New Roman"/>
          <w:sz w:val="24"/>
          <w:szCs w:val="24"/>
          <w:lang w:eastAsia="ja-JP"/>
        </w:rPr>
        <w:t xml:space="preserve"> como ilustrado abaixo</w:t>
      </w:r>
      <w:r w:rsidR="63D73CDA" w:rsidRPr="72923D33">
        <w:rPr>
          <w:rFonts w:ascii="Times New Roman" w:eastAsia="Times New Roman" w:hAnsi="Times New Roman" w:cs="Times New Roman"/>
          <w:sz w:val="24"/>
          <w:szCs w:val="24"/>
          <w:lang w:eastAsia="ja-JP"/>
        </w:rPr>
        <w:t>.</w:t>
      </w:r>
    </w:p>
    <w:p w14:paraId="7557AF37" w14:textId="2396AFCA" w:rsidR="50DFDF73" w:rsidRDefault="50DFDF73" w:rsidP="50DFDF73">
      <w:pPr>
        <w:spacing w:line="360" w:lineRule="auto"/>
        <w:ind w:firstLine="567"/>
        <w:jc w:val="both"/>
      </w:pPr>
    </w:p>
    <w:p w14:paraId="0B4D455B"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425DAC97"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51478C80"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50D9F3BB"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3B42647D" w14:textId="77777777" w:rsidR="00C2131D" w:rsidRDefault="00C2131D" w:rsidP="72923D33">
      <w:pPr>
        <w:spacing w:line="360" w:lineRule="auto"/>
        <w:ind w:firstLine="567"/>
        <w:jc w:val="center"/>
        <w:rPr>
          <w:rFonts w:ascii="Times New Roman" w:eastAsia="Times New Roman" w:hAnsi="Times New Roman" w:cs="Times New Roman"/>
          <w:color w:val="000000" w:themeColor="text1"/>
          <w:sz w:val="24"/>
          <w:szCs w:val="24"/>
        </w:rPr>
      </w:pPr>
    </w:p>
    <w:p w14:paraId="55BC3271" w14:textId="54682AE5" w:rsidR="50DFDF73" w:rsidRDefault="16A1F010" w:rsidP="72923D33">
      <w:pPr>
        <w:spacing w:line="360" w:lineRule="auto"/>
        <w:ind w:firstLine="567"/>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 xml:space="preserve">Figura </w:t>
      </w:r>
      <w:r w:rsidR="62C2D65A" w:rsidRPr="72923D33">
        <w:rPr>
          <w:rFonts w:ascii="Times New Roman" w:eastAsia="Times New Roman" w:hAnsi="Times New Roman" w:cs="Times New Roman"/>
          <w:color w:val="000000" w:themeColor="text1"/>
          <w:sz w:val="24"/>
          <w:szCs w:val="24"/>
        </w:rPr>
        <w:t>30</w:t>
      </w:r>
      <w:r w:rsidRPr="72923D33">
        <w:rPr>
          <w:rFonts w:ascii="Times New Roman" w:eastAsia="Times New Roman" w:hAnsi="Times New Roman" w:cs="Times New Roman"/>
          <w:color w:val="000000" w:themeColor="text1"/>
          <w:sz w:val="24"/>
          <w:szCs w:val="24"/>
        </w:rPr>
        <w:t xml:space="preserve"> – Solução Final – Tela de Observações, Download e Comentários</w:t>
      </w:r>
    </w:p>
    <w:p w14:paraId="7C4BB54C" w14:textId="6906F757" w:rsidR="50DFDF73" w:rsidRDefault="16A1F010" w:rsidP="72923D33">
      <w:pPr>
        <w:spacing w:line="360" w:lineRule="auto"/>
        <w:ind w:firstLine="567"/>
        <w:jc w:val="both"/>
        <w:rPr>
          <w:lang w:eastAsia="ja-JP"/>
        </w:rPr>
      </w:pPr>
      <w:r>
        <w:rPr>
          <w:noProof/>
        </w:rPr>
        <w:drawing>
          <wp:inline distT="0" distB="0" distL="0" distR="0" wp14:anchorId="0D90EC48" wp14:editId="5098DBCB">
            <wp:extent cx="5276850" cy="2462530"/>
            <wp:effectExtent l="0" t="0" r="0" b="0"/>
            <wp:docPr id="1324752866" name="Imagem 132475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76850" cy="2462530"/>
                    </a:xfrm>
                    <a:prstGeom prst="rect">
                      <a:avLst/>
                    </a:prstGeom>
                  </pic:spPr>
                </pic:pic>
              </a:graphicData>
            </a:graphic>
          </wp:inline>
        </w:drawing>
      </w:r>
    </w:p>
    <w:p w14:paraId="3A502888" w14:textId="656659F2" w:rsidR="50DFDF73" w:rsidRDefault="16A1F010"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7AB90F31" w14:textId="7B5DA728" w:rsidR="50DFDF73" w:rsidRDefault="50DFDF73" w:rsidP="72923D33">
      <w:pPr>
        <w:spacing w:line="360" w:lineRule="auto"/>
        <w:jc w:val="center"/>
        <w:rPr>
          <w:rFonts w:ascii="Times New Roman" w:eastAsia="Times New Roman" w:hAnsi="Times New Roman" w:cs="Times New Roman"/>
          <w:sz w:val="24"/>
          <w:szCs w:val="24"/>
        </w:rPr>
      </w:pPr>
    </w:p>
    <w:p w14:paraId="4E34AC8B" w14:textId="6CD52E86" w:rsidR="50DFDF73" w:rsidRDefault="215621AD" w:rsidP="72923D33">
      <w:pPr>
        <w:spacing w:line="360" w:lineRule="auto"/>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 xml:space="preserve">Figura </w:t>
      </w:r>
      <w:r w:rsidR="7A63E62C" w:rsidRPr="72923D33">
        <w:rPr>
          <w:rFonts w:ascii="Times New Roman" w:eastAsia="Times New Roman" w:hAnsi="Times New Roman" w:cs="Times New Roman"/>
          <w:color w:val="000000" w:themeColor="text1"/>
          <w:sz w:val="24"/>
          <w:szCs w:val="24"/>
        </w:rPr>
        <w:t>31</w:t>
      </w:r>
      <w:r w:rsidRPr="72923D33">
        <w:rPr>
          <w:rFonts w:ascii="Times New Roman" w:eastAsia="Times New Roman" w:hAnsi="Times New Roman" w:cs="Times New Roman"/>
          <w:color w:val="000000" w:themeColor="text1"/>
          <w:sz w:val="24"/>
          <w:szCs w:val="24"/>
        </w:rPr>
        <w:t xml:space="preserve"> – Solução Final – Tela de Avaliação</w:t>
      </w:r>
    </w:p>
    <w:p w14:paraId="4041A667" w14:textId="1DDFFEA7" w:rsidR="50DFDF73" w:rsidRDefault="215621AD" w:rsidP="72923D33">
      <w:pPr>
        <w:jc w:val="center"/>
      </w:pPr>
      <w:r>
        <w:rPr>
          <w:noProof/>
        </w:rPr>
        <w:drawing>
          <wp:inline distT="0" distB="0" distL="0" distR="0" wp14:anchorId="142BC93B" wp14:editId="6F00F169">
            <wp:extent cx="4572000" cy="2171700"/>
            <wp:effectExtent l="0" t="0" r="0" b="0"/>
            <wp:docPr id="1663073792" name="Imagem 16630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72CD599E" w14:textId="656659F2" w:rsidR="215621AD" w:rsidRDefault="215621AD"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7669CECC" w14:textId="1E642B3A" w:rsidR="1BC64F7E" w:rsidRDefault="1BC64F7E" w:rsidP="72923D33">
      <w:pPr>
        <w:spacing w:line="360" w:lineRule="auto"/>
        <w:ind w:firstLine="567"/>
        <w:jc w:val="both"/>
      </w:pPr>
      <w:r w:rsidRPr="72923D33">
        <w:rPr>
          <w:rFonts w:ascii="Times New Roman" w:eastAsia="Times New Roman" w:hAnsi="Times New Roman" w:cs="Times New Roman"/>
          <w:sz w:val="24"/>
          <w:szCs w:val="24"/>
          <w:lang w:eastAsia="ja-JP"/>
        </w:rPr>
        <w:t xml:space="preserve">Outra funcionalidade restrita ao uso do administrador do sistema, é a possibilidade de visualizar todos os grupos, </w:t>
      </w:r>
      <w:r w:rsidR="270E163E" w:rsidRPr="72923D33">
        <w:rPr>
          <w:rFonts w:ascii="Times New Roman" w:eastAsia="Times New Roman" w:hAnsi="Times New Roman" w:cs="Times New Roman"/>
          <w:sz w:val="24"/>
          <w:szCs w:val="24"/>
          <w:lang w:eastAsia="ja-JP"/>
        </w:rPr>
        <w:t xml:space="preserve">usuários, atividades, comentários, observações, situações de aprendizagem e unidades curriculares cadastradas no sistema, bem como </w:t>
      </w:r>
      <w:r w:rsidR="066088D7" w:rsidRPr="72923D33">
        <w:rPr>
          <w:rFonts w:ascii="Times New Roman" w:eastAsia="Times New Roman" w:hAnsi="Times New Roman" w:cs="Times New Roman"/>
          <w:sz w:val="24"/>
          <w:szCs w:val="24"/>
          <w:lang w:eastAsia="ja-JP"/>
        </w:rPr>
        <w:t>a possibilidade de incluir e editar</w:t>
      </w:r>
      <w:r w:rsidR="270E163E" w:rsidRPr="72923D33">
        <w:rPr>
          <w:rFonts w:ascii="Times New Roman" w:eastAsia="Times New Roman" w:hAnsi="Times New Roman" w:cs="Times New Roman"/>
          <w:sz w:val="24"/>
          <w:szCs w:val="24"/>
          <w:lang w:eastAsia="ja-JP"/>
        </w:rPr>
        <w:t xml:space="preserve"> </w:t>
      </w:r>
      <w:r w:rsidR="5D289AAA" w:rsidRPr="72923D33">
        <w:rPr>
          <w:rFonts w:ascii="Times New Roman" w:eastAsia="Times New Roman" w:hAnsi="Times New Roman" w:cs="Times New Roman"/>
          <w:sz w:val="24"/>
          <w:szCs w:val="24"/>
          <w:lang w:eastAsia="ja-JP"/>
        </w:rPr>
        <w:t xml:space="preserve">qualquer um dos </w:t>
      </w:r>
      <w:r w:rsidR="7C78109B" w:rsidRPr="72923D33">
        <w:rPr>
          <w:rFonts w:ascii="Times New Roman" w:eastAsia="Times New Roman" w:hAnsi="Times New Roman" w:cs="Times New Roman"/>
          <w:sz w:val="24"/>
          <w:szCs w:val="24"/>
          <w:lang w:eastAsia="ja-JP"/>
        </w:rPr>
        <w:t>itens</w:t>
      </w:r>
      <w:r w:rsidR="5D289AAA" w:rsidRPr="72923D33">
        <w:rPr>
          <w:rFonts w:ascii="Times New Roman" w:eastAsia="Times New Roman" w:hAnsi="Times New Roman" w:cs="Times New Roman"/>
          <w:sz w:val="24"/>
          <w:szCs w:val="24"/>
          <w:lang w:eastAsia="ja-JP"/>
        </w:rPr>
        <w:t xml:space="preserve"> citados</w:t>
      </w:r>
      <w:r w:rsidR="71067A1C" w:rsidRPr="72923D33">
        <w:rPr>
          <w:rFonts w:ascii="Times New Roman" w:eastAsia="Times New Roman" w:hAnsi="Times New Roman" w:cs="Times New Roman"/>
          <w:sz w:val="24"/>
          <w:szCs w:val="24"/>
          <w:lang w:eastAsia="ja-JP"/>
        </w:rPr>
        <w:t xml:space="preserve">, permitindo a </w:t>
      </w:r>
      <w:r w:rsidR="5A001805" w:rsidRPr="72923D33">
        <w:rPr>
          <w:rFonts w:ascii="Times New Roman" w:eastAsia="Times New Roman" w:hAnsi="Times New Roman" w:cs="Times New Roman"/>
          <w:sz w:val="24"/>
          <w:szCs w:val="24"/>
          <w:lang w:eastAsia="ja-JP"/>
        </w:rPr>
        <w:t>gestão e a</w:t>
      </w:r>
      <w:r w:rsidR="71067A1C" w:rsidRPr="72923D33">
        <w:rPr>
          <w:rFonts w:ascii="Times New Roman" w:eastAsia="Times New Roman" w:hAnsi="Times New Roman" w:cs="Times New Roman"/>
          <w:sz w:val="24"/>
          <w:szCs w:val="24"/>
          <w:lang w:eastAsia="ja-JP"/>
        </w:rPr>
        <w:t xml:space="preserve"> moderação dos conteúdos postados pelos do</w:t>
      </w:r>
      <w:r w:rsidR="185C0DA3" w:rsidRPr="72923D33">
        <w:rPr>
          <w:rFonts w:ascii="Times New Roman" w:eastAsia="Times New Roman" w:hAnsi="Times New Roman" w:cs="Times New Roman"/>
          <w:sz w:val="24"/>
          <w:szCs w:val="24"/>
          <w:lang w:eastAsia="ja-JP"/>
        </w:rPr>
        <w:t xml:space="preserve">centes (Figura </w:t>
      </w:r>
      <w:r w:rsidR="238C2D94" w:rsidRPr="72923D33">
        <w:rPr>
          <w:rFonts w:ascii="Times New Roman" w:eastAsia="Times New Roman" w:hAnsi="Times New Roman" w:cs="Times New Roman"/>
          <w:sz w:val="24"/>
          <w:szCs w:val="24"/>
          <w:lang w:eastAsia="ja-JP"/>
        </w:rPr>
        <w:t>32</w:t>
      </w:r>
      <w:r w:rsidR="0E266DC0" w:rsidRPr="72923D33">
        <w:rPr>
          <w:rFonts w:ascii="Times New Roman" w:eastAsia="Times New Roman" w:hAnsi="Times New Roman" w:cs="Times New Roman"/>
          <w:sz w:val="24"/>
          <w:szCs w:val="24"/>
          <w:lang w:eastAsia="ja-JP"/>
        </w:rPr>
        <w:t>).</w:t>
      </w:r>
    </w:p>
    <w:p w14:paraId="103654E5" w14:textId="7D15EC51" w:rsidR="72923D33" w:rsidRDefault="72923D33" w:rsidP="72923D33">
      <w:pPr>
        <w:spacing w:line="360" w:lineRule="auto"/>
        <w:jc w:val="center"/>
        <w:rPr>
          <w:rFonts w:ascii="Times New Roman" w:eastAsia="Times New Roman" w:hAnsi="Times New Roman" w:cs="Times New Roman"/>
          <w:color w:val="000000" w:themeColor="text1"/>
          <w:sz w:val="24"/>
          <w:szCs w:val="24"/>
        </w:rPr>
      </w:pPr>
    </w:p>
    <w:p w14:paraId="4D17E89E" w14:textId="77777777" w:rsidR="00C2131D" w:rsidRDefault="00C2131D" w:rsidP="72923D33">
      <w:pPr>
        <w:spacing w:line="360" w:lineRule="auto"/>
        <w:jc w:val="center"/>
        <w:rPr>
          <w:rFonts w:ascii="Times New Roman" w:eastAsia="Times New Roman" w:hAnsi="Times New Roman" w:cs="Times New Roman"/>
          <w:color w:val="000000" w:themeColor="text1"/>
          <w:sz w:val="24"/>
          <w:szCs w:val="24"/>
        </w:rPr>
      </w:pPr>
    </w:p>
    <w:p w14:paraId="6E052034" w14:textId="5CCACD19" w:rsidR="1895EF51" w:rsidRDefault="1895EF51" w:rsidP="72923D33">
      <w:pPr>
        <w:spacing w:line="360" w:lineRule="auto"/>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t xml:space="preserve">Figura </w:t>
      </w:r>
      <w:r w:rsidR="11AFC739" w:rsidRPr="72923D33">
        <w:rPr>
          <w:rFonts w:ascii="Times New Roman" w:eastAsia="Times New Roman" w:hAnsi="Times New Roman" w:cs="Times New Roman"/>
          <w:color w:val="000000" w:themeColor="text1"/>
          <w:sz w:val="24"/>
          <w:szCs w:val="24"/>
        </w:rPr>
        <w:t>32</w:t>
      </w:r>
      <w:r w:rsidRPr="72923D33">
        <w:rPr>
          <w:rFonts w:ascii="Times New Roman" w:eastAsia="Times New Roman" w:hAnsi="Times New Roman" w:cs="Times New Roman"/>
          <w:color w:val="000000" w:themeColor="text1"/>
          <w:sz w:val="24"/>
          <w:szCs w:val="24"/>
        </w:rPr>
        <w:t xml:space="preserve"> – Solução Final – Tela de </w:t>
      </w:r>
      <w:r w:rsidR="1C244A4F" w:rsidRPr="72923D33">
        <w:rPr>
          <w:rFonts w:ascii="Times New Roman" w:eastAsia="Times New Roman" w:hAnsi="Times New Roman" w:cs="Times New Roman"/>
          <w:color w:val="000000" w:themeColor="text1"/>
          <w:sz w:val="24"/>
          <w:szCs w:val="24"/>
        </w:rPr>
        <w:t>Moderação do Administrador</w:t>
      </w:r>
    </w:p>
    <w:p w14:paraId="02941291" w14:textId="0D84E490" w:rsidR="5680FB6C" w:rsidRDefault="5680FB6C" w:rsidP="72923D33">
      <w:pPr>
        <w:jc w:val="center"/>
      </w:pPr>
      <w:r>
        <w:rPr>
          <w:noProof/>
        </w:rPr>
        <w:drawing>
          <wp:inline distT="0" distB="0" distL="0" distR="0" wp14:anchorId="0309E71F" wp14:editId="72C90CEE">
            <wp:extent cx="4572000" cy="2533650"/>
            <wp:effectExtent l="0" t="0" r="0" b="0"/>
            <wp:docPr id="1427493912" name="Imagem 142749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496F3979" w14:textId="656659F2" w:rsidR="23E1E799" w:rsidRDefault="23E1E799" w:rsidP="72923D33">
      <w:pPr>
        <w:spacing w:line="360" w:lineRule="auto"/>
        <w:jc w:val="center"/>
        <w:rPr>
          <w:rFonts w:ascii="Times New Roman" w:eastAsia="Times New Roman" w:hAnsi="Times New Roman" w:cs="Times New Roman"/>
          <w:sz w:val="24"/>
          <w:szCs w:val="24"/>
        </w:rPr>
      </w:pPr>
      <w:r w:rsidRPr="72923D33">
        <w:rPr>
          <w:rFonts w:ascii="Times New Roman" w:eastAsia="Times New Roman" w:hAnsi="Times New Roman" w:cs="Times New Roman"/>
          <w:sz w:val="24"/>
          <w:szCs w:val="24"/>
        </w:rPr>
        <w:t xml:space="preserve">Fonte: </w:t>
      </w:r>
      <w:r w:rsidRPr="72923D33">
        <w:rPr>
          <w:rFonts w:ascii="Times New Roman" w:eastAsia="Times New Roman" w:hAnsi="Times New Roman" w:cs="Times New Roman"/>
          <w:color w:val="000000" w:themeColor="text1"/>
          <w:sz w:val="24"/>
          <w:szCs w:val="24"/>
        </w:rPr>
        <w:t xml:space="preserve">OS AUTORES </w:t>
      </w:r>
      <w:r w:rsidRPr="72923D33">
        <w:rPr>
          <w:rFonts w:ascii="Times New Roman" w:eastAsia="Times New Roman" w:hAnsi="Times New Roman" w:cs="Times New Roman"/>
          <w:sz w:val="24"/>
          <w:szCs w:val="24"/>
        </w:rPr>
        <w:t>(2021)</w:t>
      </w:r>
    </w:p>
    <w:p w14:paraId="492F73A0" w14:textId="1E57D684" w:rsidR="2FC48102" w:rsidRDefault="6ACFA403" w:rsidP="72923D33">
      <w:pPr>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t>Essas são as principais funcionalidades do sistema</w:t>
      </w:r>
      <w:r w:rsidR="1B1EC7BF" w:rsidRPr="2A5C8022">
        <w:rPr>
          <w:rFonts w:ascii="Times New Roman" w:eastAsia="Times New Roman" w:hAnsi="Times New Roman" w:cs="Times New Roman"/>
          <w:sz w:val="24"/>
          <w:szCs w:val="24"/>
          <w:lang w:eastAsia="ja-JP"/>
        </w:rPr>
        <w:t xml:space="preserve"> para auxílio na concepção e compartilhamento de planos de aula,</w:t>
      </w:r>
      <w:r w:rsidRPr="2A5C8022">
        <w:rPr>
          <w:rFonts w:ascii="Times New Roman" w:eastAsia="Times New Roman" w:hAnsi="Times New Roman" w:cs="Times New Roman"/>
          <w:sz w:val="24"/>
          <w:szCs w:val="24"/>
          <w:lang w:eastAsia="ja-JP"/>
        </w:rPr>
        <w:t xml:space="preserve"> batizado de SysPa</w:t>
      </w:r>
      <w:r w:rsidR="12DA7DCC" w:rsidRPr="2A5C8022">
        <w:rPr>
          <w:rFonts w:ascii="Times New Roman" w:eastAsia="Times New Roman" w:hAnsi="Times New Roman" w:cs="Times New Roman"/>
          <w:sz w:val="24"/>
          <w:szCs w:val="24"/>
          <w:lang w:eastAsia="ja-JP"/>
        </w:rPr>
        <w:t>.</w:t>
      </w:r>
      <w:r w:rsidR="062D40CA" w:rsidRPr="2A5C8022">
        <w:rPr>
          <w:rFonts w:ascii="Times New Roman" w:eastAsia="Times New Roman" w:hAnsi="Times New Roman" w:cs="Times New Roman"/>
          <w:sz w:val="24"/>
          <w:szCs w:val="24"/>
          <w:lang w:eastAsia="ja-JP"/>
        </w:rPr>
        <w:t xml:space="preserve"> Como pode ser notado a solução final ganhou um layout mais ar</w:t>
      </w:r>
      <w:r w:rsidR="05F4F328" w:rsidRPr="2A5C8022">
        <w:rPr>
          <w:rFonts w:ascii="Times New Roman" w:eastAsia="Times New Roman" w:hAnsi="Times New Roman" w:cs="Times New Roman"/>
          <w:sz w:val="24"/>
          <w:szCs w:val="24"/>
          <w:lang w:eastAsia="ja-JP"/>
        </w:rPr>
        <w:t xml:space="preserve">rojado, de fácil utilização, muito parecida com a cara de uma rede social, onde além de acessarem o conteúdo é possível deixar </w:t>
      </w:r>
      <w:r w:rsidR="1F434BE7" w:rsidRPr="2A5C8022">
        <w:rPr>
          <w:rFonts w:ascii="Times New Roman" w:eastAsia="Times New Roman" w:hAnsi="Times New Roman" w:cs="Times New Roman"/>
          <w:sz w:val="24"/>
          <w:szCs w:val="24"/>
          <w:lang w:eastAsia="ja-JP"/>
        </w:rPr>
        <w:t>comentários, avaliar o trabalho dos colegas e compartilhar conteúdos em diversos formatos de maneira prática e intuitiva. Essas melhorias foram implementa</w:t>
      </w:r>
      <w:r w:rsidR="62E0AF97" w:rsidRPr="2A5C8022">
        <w:rPr>
          <w:rFonts w:ascii="Times New Roman" w:eastAsia="Times New Roman" w:hAnsi="Times New Roman" w:cs="Times New Roman"/>
          <w:sz w:val="24"/>
          <w:szCs w:val="24"/>
          <w:lang w:eastAsia="ja-JP"/>
        </w:rPr>
        <w:t>das depois da sugestão dos docentes que testaram a solu</w:t>
      </w:r>
      <w:r w:rsidR="1579E851" w:rsidRPr="2A5C8022">
        <w:rPr>
          <w:rFonts w:ascii="Times New Roman" w:eastAsia="Times New Roman" w:hAnsi="Times New Roman" w:cs="Times New Roman"/>
          <w:sz w:val="24"/>
          <w:szCs w:val="24"/>
          <w:lang w:eastAsia="ja-JP"/>
        </w:rPr>
        <w:t>ção</w:t>
      </w:r>
      <w:r w:rsidR="62E0AF97" w:rsidRPr="2A5C8022">
        <w:rPr>
          <w:rFonts w:ascii="Times New Roman" w:eastAsia="Times New Roman" w:hAnsi="Times New Roman" w:cs="Times New Roman"/>
          <w:sz w:val="24"/>
          <w:szCs w:val="24"/>
          <w:lang w:eastAsia="ja-JP"/>
        </w:rPr>
        <w:t xml:space="preserve"> inicial </w:t>
      </w:r>
      <w:r w:rsidR="562AC2BD" w:rsidRPr="2A5C8022">
        <w:rPr>
          <w:rFonts w:ascii="Times New Roman" w:eastAsia="Times New Roman" w:hAnsi="Times New Roman" w:cs="Times New Roman"/>
          <w:sz w:val="24"/>
          <w:szCs w:val="24"/>
          <w:lang w:eastAsia="ja-JP"/>
        </w:rPr>
        <w:t>e responderam à pesquisa na instituição via e-mail</w:t>
      </w:r>
      <w:r w:rsidR="675C12AA" w:rsidRPr="2A5C8022">
        <w:rPr>
          <w:rFonts w:ascii="Times New Roman" w:eastAsia="Times New Roman" w:hAnsi="Times New Roman" w:cs="Times New Roman"/>
          <w:sz w:val="24"/>
          <w:szCs w:val="24"/>
          <w:lang w:eastAsia="ja-JP"/>
        </w:rPr>
        <w:t>, validando</w:t>
      </w:r>
      <w:r w:rsidR="50BE4C10" w:rsidRPr="2A5C8022">
        <w:rPr>
          <w:rFonts w:ascii="Times New Roman" w:eastAsia="Times New Roman" w:hAnsi="Times New Roman" w:cs="Times New Roman"/>
          <w:sz w:val="24"/>
          <w:szCs w:val="24"/>
          <w:lang w:eastAsia="ja-JP"/>
        </w:rPr>
        <w:t xml:space="preserve"> a</w:t>
      </w:r>
      <w:r w:rsidR="2A2E5A67" w:rsidRPr="2A5C8022">
        <w:rPr>
          <w:rFonts w:ascii="Times New Roman" w:eastAsia="Times New Roman" w:hAnsi="Times New Roman" w:cs="Times New Roman"/>
          <w:sz w:val="24"/>
          <w:szCs w:val="24"/>
          <w:lang w:eastAsia="ja-JP"/>
        </w:rPr>
        <w:t>s etapas da</w:t>
      </w:r>
      <w:r w:rsidR="675C12AA" w:rsidRPr="2A5C8022">
        <w:rPr>
          <w:rFonts w:ascii="Times New Roman" w:eastAsia="Times New Roman" w:hAnsi="Times New Roman" w:cs="Times New Roman"/>
          <w:sz w:val="24"/>
          <w:szCs w:val="24"/>
          <w:lang w:eastAsia="ja-JP"/>
        </w:rPr>
        <w:t xml:space="preserve"> metodologia </w:t>
      </w:r>
      <w:r w:rsidR="595E164D" w:rsidRPr="2A5C8022">
        <w:rPr>
          <w:rFonts w:ascii="Times New Roman" w:eastAsia="Times New Roman" w:hAnsi="Times New Roman" w:cs="Times New Roman"/>
          <w:sz w:val="24"/>
          <w:szCs w:val="24"/>
          <w:lang w:eastAsia="ja-JP"/>
        </w:rPr>
        <w:t>utilizada neste projeto, o</w:t>
      </w:r>
      <w:r w:rsidR="675C12AA" w:rsidRPr="2A5C8022">
        <w:rPr>
          <w:rFonts w:ascii="Times New Roman" w:eastAsia="Times New Roman" w:hAnsi="Times New Roman" w:cs="Times New Roman"/>
          <w:sz w:val="24"/>
          <w:szCs w:val="24"/>
          <w:lang w:eastAsia="ja-JP"/>
        </w:rPr>
        <w:t xml:space="preserve"> </w:t>
      </w:r>
      <w:r w:rsidR="675C12AA" w:rsidRPr="2A5C8022">
        <w:rPr>
          <w:rFonts w:ascii="Times New Roman" w:eastAsia="Times New Roman" w:hAnsi="Times New Roman" w:cs="Times New Roman"/>
          <w:i/>
          <w:iCs/>
          <w:sz w:val="24"/>
          <w:szCs w:val="24"/>
          <w:lang w:eastAsia="ja-JP"/>
        </w:rPr>
        <w:t>design thinking</w:t>
      </w:r>
      <w:r w:rsidR="675C12AA" w:rsidRPr="2A5C8022">
        <w:rPr>
          <w:rFonts w:ascii="Times New Roman" w:eastAsia="Times New Roman" w:hAnsi="Times New Roman" w:cs="Times New Roman"/>
          <w:sz w:val="24"/>
          <w:szCs w:val="24"/>
          <w:lang w:eastAsia="ja-JP"/>
        </w:rPr>
        <w:t>.</w:t>
      </w:r>
    </w:p>
    <w:p w14:paraId="56764992" w14:textId="536532DD" w:rsidR="50DFDF73" w:rsidRDefault="50DFDF73" w:rsidP="72923D33">
      <w:pPr>
        <w:spacing w:line="360" w:lineRule="auto"/>
        <w:ind w:firstLine="567"/>
        <w:jc w:val="both"/>
        <w:rPr>
          <w:rFonts w:ascii="Times New Roman" w:eastAsia="Times New Roman" w:hAnsi="Times New Roman" w:cs="Times New Roman"/>
          <w:sz w:val="24"/>
          <w:szCs w:val="24"/>
          <w:lang w:eastAsia="ja-JP"/>
        </w:rPr>
      </w:pPr>
    </w:p>
    <w:p w14:paraId="7D8D036E" w14:textId="335FB503" w:rsidR="7FBBF76A" w:rsidRPr="003B53AE" w:rsidRDefault="7FBBF76A"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3.2.</w:t>
      </w:r>
      <w:r w:rsidR="37B2B24C" w:rsidRPr="003B53AE">
        <w:rPr>
          <w:rFonts w:ascii="Times New Roman" w:eastAsia="Times New Roman" w:hAnsi="Times New Roman" w:cs="Times New Roman"/>
          <w:b/>
          <w:bCs/>
          <w:color w:val="auto"/>
          <w:sz w:val="24"/>
          <w:szCs w:val="24"/>
          <w:lang w:eastAsia="ja-JP"/>
        </w:rPr>
        <w:t>3</w:t>
      </w:r>
      <w:r w:rsidR="69D4B41A"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Código Fonte</w:t>
      </w:r>
      <w:r w:rsidR="44304421" w:rsidRPr="003B53AE">
        <w:rPr>
          <w:rFonts w:ascii="Times New Roman" w:eastAsia="Times New Roman" w:hAnsi="Times New Roman" w:cs="Times New Roman"/>
          <w:b/>
          <w:bCs/>
          <w:color w:val="auto"/>
          <w:sz w:val="24"/>
          <w:szCs w:val="24"/>
          <w:lang w:eastAsia="ja-JP"/>
        </w:rPr>
        <w:t xml:space="preserve"> e </w:t>
      </w:r>
      <w:r w:rsidR="3FAA0F01" w:rsidRPr="003B53AE">
        <w:rPr>
          <w:rFonts w:ascii="Times New Roman" w:eastAsia="Times New Roman" w:hAnsi="Times New Roman" w:cs="Times New Roman"/>
          <w:b/>
          <w:bCs/>
          <w:color w:val="auto"/>
          <w:sz w:val="24"/>
          <w:szCs w:val="24"/>
          <w:lang w:eastAsia="ja-JP"/>
        </w:rPr>
        <w:t>Ver</w:t>
      </w:r>
      <w:r w:rsidRPr="003B53AE">
        <w:rPr>
          <w:rFonts w:ascii="Times New Roman" w:eastAsia="Times New Roman" w:hAnsi="Times New Roman" w:cs="Times New Roman"/>
          <w:b/>
          <w:bCs/>
          <w:color w:val="auto"/>
          <w:sz w:val="24"/>
          <w:szCs w:val="24"/>
          <w:lang w:eastAsia="ja-JP"/>
        </w:rPr>
        <w:t>s</w:t>
      </w:r>
      <w:r w:rsidR="3FAA0F01" w:rsidRPr="003B53AE">
        <w:rPr>
          <w:rFonts w:ascii="Times New Roman" w:eastAsia="Times New Roman" w:hAnsi="Times New Roman" w:cs="Times New Roman"/>
          <w:b/>
          <w:bCs/>
          <w:color w:val="auto"/>
          <w:sz w:val="24"/>
          <w:szCs w:val="24"/>
          <w:lang w:eastAsia="ja-JP"/>
        </w:rPr>
        <w:t>ionamento</w:t>
      </w:r>
    </w:p>
    <w:p w14:paraId="6DAB05D3" w14:textId="7EBCD6A1" w:rsidR="50DFDF73" w:rsidRDefault="50DFDF73" w:rsidP="50DFDF73">
      <w:pPr>
        <w:spacing w:line="360" w:lineRule="auto"/>
        <w:ind w:firstLine="567"/>
        <w:jc w:val="both"/>
        <w:rPr>
          <w:rFonts w:ascii="Times New Roman" w:eastAsia="Times New Roman" w:hAnsi="Times New Roman" w:cs="Times New Roman"/>
          <w:sz w:val="24"/>
          <w:szCs w:val="24"/>
          <w:lang w:eastAsia="ja-JP"/>
        </w:rPr>
      </w:pPr>
    </w:p>
    <w:p w14:paraId="7031EEE7" w14:textId="77923982" w:rsidR="50DFDF73" w:rsidRDefault="3A457921" w:rsidP="72923D33">
      <w:pPr>
        <w:spacing w:line="360" w:lineRule="auto"/>
        <w:ind w:firstLine="567"/>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t xml:space="preserve">O </w:t>
      </w:r>
      <w:r w:rsidR="528D0860" w:rsidRPr="2A5C8022">
        <w:rPr>
          <w:rFonts w:ascii="Times New Roman" w:eastAsia="Times New Roman" w:hAnsi="Times New Roman" w:cs="Times New Roman"/>
          <w:sz w:val="24"/>
          <w:szCs w:val="24"/>
          <w:lang w:eastAsia="ja-JP"/>
        </w:rPr>
        <w:t>controle de versões</w:t>
      </w:r>
      <w:r w:rsidRPr="2A5C8022">
        <w:rPr>
          <w:rFonts w:ascii="Times New Roman" w:eastAsia="Times New Roman" w:hAnsi="Times New Roman" w:cs="Times New Roman"/>
          <w:sz w:val="24"/>
          <w:szCs w:val="24"/>
          <w:lang w:eastAsia="ja-JP"/>
        </w:rPr>
        <w:t xml:space="preserve"> da solução foi feito através do Git e hospedado</w:t>
      </w:r>
      <w:r w:rsidR="1B4EE12E" w:rsidRPr="2A5C8022">
        <w:rPr>
          <w:rFonts w:ascii="Times New Roman" w:eastAsia="Times New Roman" w:hAnsi="Times New Roman" w:cs="Times New Roman"/>
          <w:sz w:val="24"/>
          <w:szCs w:val="24"/>
          <w:lang w:eastAsia="ja-JP"/>
        </w:rPr>
        <w:t xml:space="preserve"> e compartilhado através do GitHub</w:t>
      </w:r>
      <w:r w:rsidRPr="2A5C8022">
        <w:rPr>
          <w:rFonts w:ascii="Times New Roman" w:eastAsia="Times New Roman" w:hAnsi="Times New Roman" w:cs="Times New Roman"/>
          <w:sz w:val="24"/>
          <w:szCs w:val="24"/>
          <w:lang w:eastAsia="ja-JP"/>
        </w:rPr>
        <w:t xml:space="preserve">, </w:t>
      </w:r>
      <w:r w:rsidR="218072BB" w:rsidRPr="2A5C8022">
        <w:rPr>
          <w:rFonts w:ascii="Times New Roman" w:eastAsia="Times New Roman" w:hAnsi="Times New Roman" w:cs="Times New Roman"/>
          <w:sz w:val="24"/>
          <w:szCs w:val="24"/>
          <w:lang w:eastAsia="ja-JP"/>
        </w:rPr>
        <w:t>todo o código</w:t>
      </w:r>
      <w:r w:rsidRPr="2A5C8022">
        <w:rPr>
          <w:rFonts w:ascii="Times New Roman" w:eastAsia="Times New Roman" w:hAnsi="Times New Roman" w:cs="Times New Roman"/>
          <w:sz w:val="24"/>
          <w:szCs w:val="24"/>
          <w:lang w:eastAsia="ja-JP"/>
        </w:rPr>
        <w:t xml:space="preserve"> fonte</w:t>
      </w:r>
      <w:r w:rsidR="44E91116" w:rsidRPr="2A5C8022">
        <w:rPr>
          <w:rFonts w:ascii="Times New Roman" w:eastAsia="Times New Roman" w:hAnsi="Times New Roman" w:cs="Times New Roman"/>
          <w:sz w:val="24"/>
          <w:szCs w:val="24"/>
          <w:lang w:eastAsia="ja-JP"/>
        </w:rPr>
        <w:t>, a base de dados, assim como algu</w:t>
      </w:r>
      <w:r w:rsidR="07A3D070" w:rsidRPr="2A5C8022">
        <w:rPr>
          <w:rFonts w:ascii="Times New Roman" w:eastAsia="Times New Roman" w:hAnsi="Times New Roman" w:cs="Times New Roman"/>
          <w:sz w:val="24"/>
          <w:szCs w:val="24"/>
          <w:lang w:eastAsia="ja-JP"/>
        </w:rPr>
        <w:t>n</w:t>
      </w:r>
      <w:r w:rsidR="44E91116" w:rsidRPr="2A5C8022">
        <w:rPr>
          <w:rFonts w:ascii="Times New Roman" w:eastAsia="Times New Roman" w:hAnsi="Times New Roman" w:cs="Times New Roman"/>
          <w:sz w:val="24"/>
          <w:szCs w:val="24"/>
          <w:lang w:eastAsia="ja-JP"/>
        </w:rPr>
        <w:t xml:space="preserve">s materiais utilizados na concepção da solução podem ser acessados através do link:  </w:t>
      </w:r>
      <w:hyperlink r:id="rId63">
        <w:r w:rsidR="7969BB73" w:rsidRPr="2A5C8022">
          <w:rPr>
            <w:rStyle w:val="Hyperlink"/>
            <w:rFonts w:ascii="Times New Roman" w:eastAsia="Times New Roman" w:hAnsi="Times New Roman" w:cs="Times New Roman"/>
            <w:sz w:val="24"/>
            <w:szCs w:val="24"/>
            <w:lang w:eastAsia="ja-JP"/>
          </w:rPr>
          <w:t>https://github.com/leandropereira-83/piunivesp/tree/final</w:t>
        </w:r>
      </w:hyperlink>
      <w:r w:rsidR="28274AEF" w:rsidRPr="2A5C8022">
        <w:rPr>
          <w:rFonts w:ascii="Times New Roman" w:eastAsia="Times New Roman" w:hAnsi="Times New Roman" w:cs="Times New Roman"/>
          <w:sz w:val="24"/>
          <w:szCs w:val="24"/>
          <w:lang w:eastAsia="ja-JP"/>
        </w:rPr>
        <w:t xml:space="preserve">. Abaixo está ilustrado o </w:t>
      </w:r>
      <w:r w:rsidR="28274AEF" w:rsidRPr="2A5C8022">
        <w:rPr>
          <w:rFonts w:ascii="Times New Roman" w:eastAsia="Times New Roman" w:hAnsi="Times New Roman" w:cs="Times New Roman"/>
          <w:i/>
          <w:iCs/>
          <w:sz w:val="24"/>
          <w:szCs w:val="24"/>
          <w:lang w:eastAsia="ja-JP"/>
        </w:rPr>
        <w:t>branch</w:t>
      </w:r>
      <w:r w:rsidR="28274AEF" w:rsidRPr="2A5C8022">
        <w:rPr>
          <w:rFonts w:ascii="Times New Roman" w:eastAsia="Times New Roman" w:hAnsi="Times New Roman" w:cs="Times New Roman"/>
          <w:sz w:val="24"/>
          <w:szCs w:val="24"/>
          <w:lang w:eastAsia="ja-JP"/>
        </w:rPr>
        <w:t xml:space="preserve"> final da solução.</w:t>
      </w:r>
      <w:r w:rsidR="37654AEE" w:rsidRPr="2A5C8022">
        <w:rPr>
          <w:rFonts w:ascii="Times New Roman" w:eastAsia="Times New Roman" w:hAnsi="Times New Roman" w:cs="Times New Roman"/>
          <w:sz w:val="24"/>
          <w:szCs w:val="24"/>
          <w:lang w:eastAsia="ja-JP"/>
        </w:rPr>
        <w:t xml:space="preserve"> </w:t>
      </w:r>
      <w:r w:rsidR="2F93BCE5" w:rsidRPr="2A5C8022">
        <w:rPr>
          <w:rFonts w:ascii="Times New Roman" w:eastAsia="Times New Roman" w:hAnsi="Times New Roman" w:cs="Times New Roman"/>
          <w:sz w:val="24"/>
          <w:szCs w:val="24"/>
          <w:lang w:eastAsia="ja-JP"/>
        </w:rPr>
        <w:t>O funcionamento dessas ferramentas assim como o conceito de versionamento est</w:t>
      </w:r>
      <w:r w:rsidR="240143E3" w:rsidRPr="2A5C8022">
        <w:rPr>
          <w:rFonts w:ascii="Times New Roman" w:eastAsia="Times New Roman" w:hAnsi="Times New Roman" w:cs="Times New Roman"/>
          <w:sz w:val="24"/>
          <w:szCs w:val="24"/>
          <w:lang w:eastAsia="ja-JP"/>
        </w:rPr>
        <w:t>ão</w:t>
      </w:r>
      <w:r w:rsidR="37654AEE" w:rsidRPr="2A5C8022">
        <w:rPr>
          <w:rFonts w:ascii="Times New Roman" w:eastAsia="Times New Roman" w:hAnsi="Times New Roman" w:cs="Times New Roman"/>
          <w:sz w:val="24"/>
          <w:szCs w:val="24"/>
          <w:lang w:eastAsia="ja-JP"/>
        </w:rPr>
        <w:t xml:space="preserve"> </w:t>
      </w:r>
      <w:r w:rsidR="0FCE3276" w:rsidRPr="2A5C8022">
        <w:rPr>
          <w:rFonts w:ascii="Times New Roman" w:eastAsia="Times New Roman" w:hAnsi="Times New Roman" w:cs="Times New Roman"/>
          <w:sz w:val="24"/>
          <w:szCs w:val="24"/>
          <w:lang w:eastAsia="ja-JP"/>
        </w:rPr>
        <w:t>explicado</w:t>
      </w:r>
      <w:r w:rsidR="0EE62F7E" w:rsidRPr="2A5C8022">
        <w:rPr>
          <w:rFonts w:ascii="Times New Roman" w:eastAsia="Times New Roman" w:hAnsi="Times New Roman" w:cs="Times New Roman"/>
          <w:sz w:val="24"/>
          <w:szCs w:val="24"/>
          <w:lang w:eastAsia="ja-JP"/>
        </w:rPr>
        <w:t>s</w:t>
      </w:r>
      <w:r w:rsidR="37654AEE" w:rsidRPr="2A5C8022">
        <w:rPr>
          <w:rFonts w:ascii="Times New Roman" w:eastAsia="Times New Roman" w:hAnsi="Times New Roman" w:cs="Times New Roman"/>
          <w:sz w:val="24"/>
          <w:szCs w:val="24"/>
          <w:lang w:eastAsia="ja-JP"/>
        </w:rPr>
        <w:t xml:space="preserve"> anteriormente na seção </w:t>
      </w:r>
      <w:r w:rsidR="4420E6DB" w:rsidRPr="2A5C8022">
        <w:rPr>
          <w:rFonts w:ascii="Times New Roman" w:eastAsia="Times New Roman" w:hAnsi="Times New Roman" w:cs="Times New Roman"/>
          <w:sz w:val="24"/>
          <w:szCs w:val="24"/>
          <w:lang w:eastAsia="ja-JP"/>
        </w:rPr>
        <w:t xml:space="preserve">2.3.5 do </w:t>
      </w:r>
      <w:r w:rsidR="455AA54E" w:rsidRPr="2A5C8022">
        <w:rPr>
          <w:rFonts w:ascii="Times New Roman" w:eastAsia="Times New Roman" w:hAnsi="Times New Roman" w:cs="Times New Roman"/>
          <w:sz w:val="24"/>
          <w:szCs w:val="24"/>
          <w:lang w:eastAsia="ja-JP"/>
        </w:rPr>
        <w:t>referencial</w:t>
      </w:r>
      <w:r w:rsidR="4420E6DB" w:rsidRPr="2A5C8022">
        <w:rPr>
          <w:rFonts w:ascii="Times New Roman" w:eastAsia="Times New Roman" w:hAnsi="Times New Roman" w:cs="Times New Roman"/>
          <w:sz w:val="24"/>
          <w:szCs w:val="24"/>
          <w:lang w:eastAsia="ja-JP"/>
        </w:rPr>
        <w:t xml:space="preserve"> teórico.</w:t>
      </w:r>
    </w:p>
    <w:p w14:paraId="4FD62D07" w14:textId="668CA8A1" w:rsidR="72923D33" w:rsidRDefault="72923D33" w:rsidP="72923D33">
      <w:pPr>
        <w:spacing w:line="360" w:lineRule="auto"/>
        <w:ind w:firstLine="567"/>
        <w:jc w:val="both"/>
        <w:rPr>
          <w:rFonts w:ascii="Times New Roman" w:eastAsia="Times New Roman" w:hAnsi="Times New Roman" w:cs="Times New Roman"/>
          <w:sz w:val="24"/>
          <w:szCs w:val="24"/>
          <w:lang w:eastAsia="ja-JP"/>
        </w:rPr>
      </w:pPr>
    </w:p>
    <w:p w14:paraId="69666A4E" w14:textId="561963F7" w:rsidR="263CB2C0" w:rsidRDefault="263CB2C0" w:rsidP="72923D33">
      <w:pPr>
        <w:tabs>
          <w:tab w:val="right" w:pos="2265"/>
        </w:tabs>
        <w:spacing w:line="360" w:lineRule="auto"/>
        <w:ind w:right="-20" w:firstLine="720"/>
        <w:jc w:val="center"/>
        <w:rPr>
          <w:rFonts w:ascii="Times New Roman" w:eastAsia="Times New Roman" w:hAnsi="Times New Roman" w:cs="Times New Roman"/>
          <w:color w:val="000000" w:themeColor="text1"/>
          <w:sz w:val="24"/>
          <w:szCs w:val="24"/>
        </w:rPr>
      </w:pPr>
      <w:r w:rsidRPr="72923D33">
        <w:rPr>
          <w:rFonts w:ascii="Times New Roman" w:eastAsia="Times New Roman" w:hAnsi="Times New Roman" w:cs="Times New Roman"/>
          <w:color w:val="000000" w:themeColor="text1"/>
          <w:sz w:val="24"/>
          <w:szCs w:val="24"/>
        </w:rPr>
        <w:lastRenderedPageBreak/>
        <w:t xml:space="preserve">Figura </w:t>
      </w:r>
      <w:r w:rsidR="2051C5D5" w:rsidRPr="72923D33">
        <w:rPr>
          <w:rFonts w:ascii="Times New Roman" w:eastAsia="Times New Roman" w:hAnsi="Times New Roman" w:cs="Times New Roman"/>
          <w:color w:val="000000" w:themeColor="text1"/>
          <w:sz w:val="24"/>
          <w:szCs w:val="24"/>
        </w:rPr>
        <w:t>33</w:t>
      </w:r>
      <w:r w:rsidRPr="72923D33">
        <w:rPr>
          <w:rFonts w:ascii="Times New Roman" w:eastAsia="Times New Roman" w:hAnsi="Times New Roman" w:cs="Times New Roman"/>
          <w:color w:val="000000" w:themeColor="text1"/>
          <w:sz w:val="24"/>
          <w:szCs w:val="24"/>
        </w:rPr>
        <w:t xml:space="preserve"> – Versionamento com Git e Github – Branch Final</w:t>
      </w:r>
    </w:p>
    <w:p w14:paraId="140101E3" w14:textId="394B16FF" w:rsidR="263CB2C0" w:rsidRDefault="263CB2C0" w:rsidP="50DFDF73">
      <w:pPr>
        <w:spacing w:line="360" w:lineRule="auto"/>
        <w:jc w:val="center"/>
      </w:pPr>
      <w:r>
        <w:rPr>
          <w:noProof/>
        </w:rPr>
        <w:drawing>
          <wp:inline distT="0" distB="0" distL="0" distR="0" wp14:anchorId="4BADDF25" wp14:editId="20E4230A">
            <wp:extent cx="5532120" cy="2627757"/>
            <wp:effectExtent l="0" t="0" r="0" b="0"/>
            <wp:docPr id="683893341" name="Imagem 68389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32120" cy="2627757"/>
                    </a:xfrm>
                    <a:prstGeom prst="rect">
                      <a:avLst/>
                    </a:prstGeom>
                  </pic:spPr>
                </pic:pic>
              </a:graphicData>
            </a:graphic>
          </wp:inline>
        </w:drawing>
      </w:r>
    </w:p>
    <w:p w14:paraId="322FABA2" w14:textId="2EB30731" w:rsidR="263CB2C0" w:rsidRDefault="11761594" w:rsidP="50DFDF73">
      <w:pPr>
        <w:tabs>
          <w:tab w:val="right" w:pos="2265"/>
        </w:tabs>
        <w:spacing w:line="360" w:lineRule="auto"/>
        <w:ind w:right="-20" w:firstLine="720"/>
        <w:jc w:val="center"/>
        <w:rPr>
          <w:rFonts w:ascii="Times New Roman" w:eastAsia="Times New Roman" w:hAnsi="Times New Roman" w:cs="Times New Roman"/>
          <w:sz w:val="24"/>
          <w:szCs w:val="24"/>
        </w:rPr>
      </w:pPr>
      <w:r w:rsidRPr="2A5C8022">
        <w:rPr>
          <w:rFonts w:ascii="Times New Roman" w:eastAsia="Times New Roman" w:hAnsi="Times New Roman" w:cs="Times New Roman"/>
          <w:sz w:val="24"/>
          <w:szCs w:val="24"/>
        </w:rPr>
        <w:t xml:space="preserve">Fonte: </w:t>
      </w:r>
      <w:r w:rsidRPr="2A5C8022">
        <w:rPr>
          <w:rFonts w:ascii="Times New Roman" w:eastAsia="Times New Roman" w:hAnsi="Times New Roman" w:cs="Times New Roman"/>
          <w:color w:val="000000" w:themeColor="text1"/>
          <w:sz w:val="24"/>
          <w:szCs w:val="24"/>
        </w:rPr>
        <w:t xml:space="preserve">OS AUTORES </w:t>
      </w:r>
      <w:r w:rsidRPr="2A5C8022">
        <w:rPr>
          <w:rFonts w:ascii="Times New Roman" w:eastAsia="Times New Roman" w:hAnsi="Times New Roman" w:cs="Times New Roman"/>
          <w:sz w:val="24"/>
          <w:szCs w:val="24"/>
        </w:rPr>
        <w:t>(2021)</w:t>
      </w:r>
    </w:p>
    <w:p w14:paraId="04EED9DD" w14:textId="2E0BC35F" w:rsidR="50DFDF73" w:rsidRDefault="50DFDF73" w:rsidP="2A5C8022">
      <w:pPr>
        <w:tabs>
          <w:tab w:val="right" w:pos="2265"/>
        </w:tabs>
        <w:spacing w:line="360" w:lineRule="auto"/>
        <w:ind w:right="-20" w:firstLine="720"/>
        <w:jc w:val="center"/>
        <w:rPr>
          <w:rFonts w:ascii="Times New Roman" w:eastAsia="Times New Roman" w:hAnsi="Times New Roman" w:cs="Times New Roman"/>
          <w:sz w:val="24"/>
          <w:szCs w:val="24"/>
        </w:rPr>
      </w:pPr>
    </w:p>
    <w:p w14:paraId="3FFBD874" w14:textId="0BA55D86" w:rsidR="50DFDF73" w:rsidRDefault="5589CD05" w:rsidP="2A5C8022">
      <w:pPr>
        <w:tabs>
          <w:tab w:val="right" w:pos="2265"/>
        </w:tabs>
        <w:spacing w:line="360" w:lineRule="auto"/>
        <w:ind w:right="-20" w:firstLine="720"/>
        <w:jc w:val="both"/>
        <w:rPr>
          <w:rFonts w:ascii="Times New Roman" w:eastAsia="Times New Roman" w:hAnsi="Times New Roman" w:cs="Times New Roman"/>
          <w:sz w:val="24"/>
          <w:szCs w:val="24"/>
          <w:lang w:eastAsia="ja-JP"/>
        </w:rPr>
      </w:pPr>
      <w:r w:rsidRPr="2A5C8022">
        <w:rPr>
          <w:rFonts w:ascii="Times New Roman" w:eastAsia="Times New Roman" w:hAnsi="Times New Roman" w:cs="Times New Roman"/>
          <w:sz w:val="24"/>
          <w:szCs w:val="24"/>
          <w:lang w:eastAsia="ja-JP"/>
        </w:rPr>
        <w:t>Na figura abaixo está ilustrado a implementação do código d</w:t>
      </w:r>
      <w:r w:rsidR="3D8E748B" w:rsidRPr="2A5C8022">
        <w:rPr>
          <w:rFonts w:ascii="Times New Roman" w:eastAsia="Times New Roman" w:hAnsi="Times New Roman" w:cs="Times New Roman"/>
          <w:sz w:val="24"/>
          <w:szCs w:val="24"/>
          <w:lang w:eastAsia="ja-JP"/>
        </w:rPr>
        <w:t>as</w:t>
      </w:r>
      <w:r w:rsidRPr="2A5C8022">
        <w:rPr>
          <w:rFonts w:ascii="Times New Roman" w:eastAsia="Times New Roman" w:hAnsi="Times New Roman" w:cs="Times New Roman"/>
          <w:sz w:val="24"/>
          <w:szCs w:val="24"/>
          <w:lang w:eastAsia="ja-JP"/>
        </w:rPr>
        <w:t xml:space="preserve"> classes </w:t>
      </w:r>
      <w:r w:rsidR="3E25581D" w:rsidRPr="2A5C8022">
        <w:rPr>
          <w:rFonts w:ascii="Times New Roman" w:eastAsia="Times New Roman" w:hAnsi="Times New Roman" w:cs="Times New Roman"/>
          <w:sz w:val="24"/>
          <w:szCs w:val="24"/>
          <w:lang w:eastAsia="ja-JP"/>
        </w:rPr>
        <w:t>UC, Atividade, Comentario e NotaAula, assim como</w:t>
      </w:r>
      <w:r w:rsidR="3EFA3ED1" w:rsidRPr="2A5C8022">
        <w:rPr>
          <w:rFonts w:ascii="Times New Roman" w:eastAsia="Times New Roman" w:hAnsi="Times New Roman" w:cs="Times New Roman"/>
          <w:sz w:val="24"/>
          <w:szCs w:val="24"/>
          <w:lang w:eastAsia="ja-JP"/>
        </w:rPr>
        <w:t xml:space="preserve"> seus </w:t>
      </w:r>
      <w:r w:rsidR="29C2D5C4" w:rsidRPr="2A5C8022">
        <w:rPr>
          <w:rFonts w:ascii="Times New Roman" w:eastAsia="Times New Roman" w:hAnsi="Times New Roman" w:cs="Times New Roman"/>
          <w:sz w:val="24"/>
          <w:szCs w:val="24"/>
          <w:lang w:eastAsia="ja-JP"/>
        </w:rPr>
        <w:t xml:space="preserve">atributos e </w:t>
      </w:r>
      <w:r w:rsidR="3EFA3ED1" w:rsidRPr="2A5C8022">
        <w:rPr>
          <w:rFonts w:ascii="Times New Roman" w:eastAsia="Times New Roman" w:hAnsi="Times New Roman" w:cs="Times New Roman"/>
          <w:sz w:val="24"/>
          <w:szCs w:val="24"/>
          <w:lang w:eastAsia="ja-JP"/>
        </w:rPr>
        <w:t xml:space="preserve">métodos, </w:t>
      </w:r>
      <w:r w:rsidRPr="2A5C8022">
        <w:rPr>
          <w:rFonts w:ascii="Times New Roman" w:eastAsia="Times New Roman" w:hAnsi="Times New Roman" w:cs="Times New Roman"/>
          <w:sz w:val="24"/>
          <w:szCs w:val="24"/>
          <w:lang w:eastAsia="ja-JP"/>
        </w:rPr>
        <w:t>criadas no framework Django</w:t>
      </w:r>
      <w:r w:rsidR="6B09DCC1" w:rsidRPr="2A5C8022">
        <w:rPr>
          <w:rFonts w:ascii="Times New Roman" w:eastAsia="Times New Roman" w:hAnsi="Times New Roman" w:cs="Times New Roman"/>
          <w:sz w:val="24"/>
          <w:szCs w:val="24"/>
          <w:lang w:eastAsia="ja-JP"/>
        </w:rPr>
        <w:t>.</w:t>
      </w:r>
      <w:r w:rsidR="2DBCB189" w:rsidRPr="2A5C8022">
        <w:rPr>
          <w:rFonts w:ascii="Times New Roman" w:eastAsia="Times New Roman" w:hAnsi="Times New Roman" w:cs="Times New Roman"/>
          <w:sz w:val="24"/>
          <w:szCs w:val="24"/>
          <w:lang w:eastAsia="ja-JP"/>
        </w:rPr>
        <w:t xml:space="preserve"> </w:t>
      </w:r>
    </w:p>
    <w:p w14:paraId="72F017D9" w14:textId="41CCD823" w:rsidR="50DFDF73" w:rsidRDefault="1ED0D31E" w:rsidP="00B75B79">
      <w:pPr>
        <w:tabs>
          <w:tab w:val="right" w:pos="2265"/>
        </w:tabs>
        <w:spacing w:line="360" w:lineRule="auto"/>
        <w:ind w:right="-20" w:firstLine="720"/>
        <w:jc w:val="center"/>
      </w:pPr>
      <w:r w:rsidRPr="2A5C8022">
        <w:rPr>
          <w:rFonts w:ascii="Times New Roman" w:eastAsia="Times New Roman" w:hAnsi="Times New Roman" w:cs="Times New Roman"/>
          <w:color w:val="000000" w:themeColor="text1"/>
          <w:sz w:val="24"/>
          <w:szCs w:val="24"/>
        </w:rPr>
        <w:lastRenderedPageBreak/>
        <w:t>Figura 34 – Exemplo das Classes no Django</w:t>
      </w:r>
      <w:r>
        <w:rPr>
          <w:noProof/>
        </w:rPr>
        <w:drawing>
          <wp:inline distT="0" distB="0" distL="0" distR="0" wp14:anchorId="7CB07C50" wp14:editId="4CDD2946">
            <wp:extent cx="5512341" cy="4857750"/>
            <wp:effectExtent l="0" t="0" r="0" b="0"/>
            <wp:docPr id="1042728747" name="Imagem 10427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98058" cy="4933288"/>
                    </a:xfrm>
                    <a:prstGeom prst="rect">
                      <a:avLst/>
                    </a:prstGeom>
                  </pic:spPr>
                </pic:pic>
              </a:graphicData>
            </a:graphic>
          </wp:inline>
        </w:drawing>
      </w:r>
    </w:p>
    <w:p w14:paraId="61F727F6" w14:textId="2EB30731" w:rsidR="1ED0D31E" w:rsidRDefault="1ED0D31E" w:rsidP="2A5C8022">
      <w:pPr>
        <w:tabs>
          <w:tab w:val="right" w:pos="2265"/>
        </w:tabs>
        <w:spacing w:line="360" w:lineRule="auto"/>
        <w:ind w:right="-20" w:firstLine="720"/>
        <w:jc w:val="center"/>
        <w:rPr>
          <w:rFonts w:ascii="Times New Roman" w:eastAsia="Times New Roman" w:hAnsi="Times New Roman" w:cs="Times New Roman"/>
          <w:sz w:val="24"/>
          <w:szCs w:val="24"/>
        </w:rPr>
      </w:pPr>
      <w:r w:rsidRPr="2A5C8022">
        <w:rPr>
          <w:rFonts w:ascii="Times New Roman" w:eastAsia="Times New Roman" w:hAnsi="Times New Roman" w:cs="Times New Roman"/>
          <w:sz w:val="24"/>
          <w:szCs w:val="24"/>
        </w:rPr>
        <w:t xml:space="preserve">Fonte: </w:t>
      </w:r>
      <w:r w:rsidRPr="2A5C8022">
        <w:rPr>
          <w:rFonts w:ascii="Times New Roman" w:eastAsia="Times New Roman" w:hAnsi="Times New Roman" w:cs="Times New Roman"/>
          <w:color w:val="000000" w:themeColor="text1"/>
          <w:sz w:val="24"/>
          <w:szCs w:val="24"/>
        </w:rPr>
        <w:t xml:space="preserve">OS AUTORES </w:t>
      </w:r>
      <w:r w:rsidRPr="2A5C8022">
        <w:rPr>
          <w:rFonts w:ascii="Times New Roman" w:eastAsia="Times New Roman" w:hAnsi="Times New Roman" w:cs="Times New Roman"/>
          <w:sz w:val="24"/>
          <w:szCs w:val="24"/>
        </w:rPr>
        <w:t>(2021)</w:t>
      </w:r>
    </w:p>
    <w:p w14:paraId="6393426B" w14:textId="34C5C47E" w:rsidR="2A5C8022" w:rsidRDefault="2A5C8022" w:rsidP="2A5C8022"/>
    <w:p w14:paraId="225154AD" w14:textId="339C8ABB" w:rsidR="50DFDF73" w:rsidRDefault="50DFDF73" w:rsidP="50DFDF73">
      <w:pPr>
        <w:pStyle w:val="Ttulo2"/>
        <w:ind w:firstLine="567"/>
        <w:rPr>
          <w:b/>
          <w:bCs/>
          <w:color w:val="auto"/>
          <w:sz w:val="24"/>
          <w:szCs w:val="24"/>
          <w:lang w:eastAsia="ja-JP"/>
        </w:rPr>
      </w:pPr>
    </w:p>
    <w:p w14:paraId="3D74A262" w14:textId="45FDF89D" w:rsidR="7FBBF76A" w:rsidRPr="003B53AE" w:rsidRDefault="7FBBF76A" w:rsidP="72923D33">
      <w:pPr>
        <w:pStyle w:val="Ttulo2"/>
        <w:ind w:firstLine="567"/>
        <w:rPr>
          <w:rFonts w:ascii="Times New Roman" w:eastAsia="Times New Roman" w:hAnsi="Times New Roman" w:cs="Times New Roman"/>
          <w:b/>
          <w:bCs/>
          <w:color w:val="auto"/>
          <w:sz w:val="24"/>
          <w:szCs w:val="24"/>
          <w:lang w:eastAsia="ja-JP"/>
        </w:rPr>
      </w:pPr>
      <w:r w:rsidRPr="003B53AE">
        <w:rPr>
          <w:rFonts w:ascii="Times New Roman" w:eastAsia="Times New Roman" w:hAnsi="Times New Roman" w:cs="Times New Roman"/>
          <w:b/>
          <w:bCs/>
          <w:color w:val="auto"/>
          <w:sz w:val="24"/>
          <w:szCs w:val="24"/>
          <w:lang w:eastAsia="ja-JP"/>
        </w:rPr>
        <w:t>3.2.4</w:t>
      </w:r>
      <w:r w:rsidR="6FCDCF85" w:rsidRPr="003B53AE">
        <w:rPr>
          <w:rFonts w:ascii="Times New Roman" w:eastAsia="Times New Roman" w:hAnsi="Times New Roman" w:cs="Times New Roman"/>
          <w:b/>
          <w:bCs/>
          <w:color w:val="auto"/>
          <w:sz w:val="24"/>
          <w:szCs w:val="24"/>
          <w:lang w:eastAsia="ja-JP"/>
        </w:rPr>
        <w:t>.</w:t>
      </w:r>
      <w:r w:rsidRPr="003B53AE">
        <w:rPr>
          <w:rFonts w:ascii="Times New Roman" w:eastAsia="Times New Roman" w:hAnsi="Times New Roman" w:cs="Times New Roman"/>
          <w:b/>
          <w:bCs/>
          <w:color w:val="auto"/>
          <w:sz w:val="24"/>
          <w:szCs w:val="24"/>
          <w:lang w:eastAsia="ja-JP"/>
        </w:rPr>
        <w:t xml:space="preserve"> </w:t>
      </w:r>
      <w:r w:rsidR="1C4A23C5" w:rsidRPr="003B53AE">
        <w:rPr>
          <w:rFonts w:ascii="Times New Roman" w:eastAsia="Times New Roman" w:hAnsi="Times New Roman" w:cs="Times New Roman"/>
          <w:b/>
          <w:bCs/>
          <w:color w:val="auto"/>
          <w:sz w:val="24"/>
          <w:szCs w:val="24"/>
          <w:lang w:eastAsia="ja-JP"/>
        </w:rPr>
        <w:t>Pos</w:t>
      </w:r>
      <w:r w:rsidRPr="003B53AE">
        <w:rPr>
          <w:rFonts w:ascii="Times New Roman" w:eastAsia="Times New Roman" w:hAnsi="Times New Roman" w:cs="Times New Roman"/>
          <w:b/>
          <w:bCs/>
          <w:color w:val="auto"/>
          <w:sz w:val="24"/>
          <w:szCs w:val="24"/>
          <w:lang w:eastAsia="ja-JP"/>
        </w:rPr>
        <w:t>s</w:t>
      </w:r>
      <w:r w:rsidR="1C4A23C5" w:rsidRPr="003B53AE">
        <w:rPr>
          <w:rFonts w:ascii="Times New Roman" w:eastAsia="Times New Roman" w:hAnsi="Times New Roman" w:cs="Times New Roman"/>
          <w:b/>
          <w:bCs/>
          <w:color w:val="auto"/>
          <w:sz w:val="24"/>
          <w:szCs w:val="24"/>
          <w:lang w:eastAsia="ja-JP"/>
        </w:rPr>
        <w:t>ibilidade de Expansão e Melhorias</w:t>
      </w:r>
    </w:p>
    <w:p w14:paraId="0CFDF699" w14:textId="654C5EEA" w:rsidR="50DFDF73" w:rsidRDefault="50DFDF73" w:rsidP="50DFDF73">
      <w:pPr>
        <w:tabs>
          <w:tab w:val="right" w:pos="2265"/>
        </w:tabs>
        <w:spacing w:line="360" w:lineRule="auto"/>
        <w:ind w:firstLine="567"/>
        <w:jc w:val="both"/>
        <w:rPr>
          <w:rFonts w:ascii="Times New Roman" w:eastAsia="Times New Roman" w:hAnsi="Times New Roman" w:cs="Times New Roman"/>
          <w:sz w:val="24"/>
          <w:szCs w:val="24"/>
          <w:lang w:eastAsia="ja-JP"/>
        </w:rPr>
      </w:pPr>
    </w:p>
    <w:p w14:paraId="67F4B543" w14:textId="742F7FDF" w:rsidR="50DFDF73" w:rsidRDefault="33EADAD1" w:rsidP="72923D33">
      <w:pPr>
        <w:tabs>
          <w:tab w:val="right" w:pos="2265"/>
        </w:tabs>
        <w:spacing w:line="360" w:lineRule="auto"/>
        <w:ind w:firstLine="567"/>
        <w:jc w:val="both"/>
        <w:rPr>
          <w:rFonts w:ascii="Times New Roman" w:eastAsia="Times New Roman" w:hAnsi="Times New Roman" w:cs="Times New Roman"/>
          <w:sz w:val="24"/>
          <w:szCs w:val="24"/>
          <w:lang w:eastAsia="ja-JP"/>
        </w:rPr>
      </w:pPr>
      <w:r w:rsidRPr="72923D33">
        <w:rPr>
          <w:rFonts w:ascii="Times New Roman" w:eastAsia="Times New Roman" w:hAnsi="Times New Roman" w:cs="Times New Roman"/>
          <w:sz w:val="24"/>
          <w:szCs w:val="24"/>
          <w:lang w:eastAsia="ja-JP"/>
        </w:rPr>
        <w:t xml:space="preserve">O sistema ainda possui </w:t>
      </w:r>
      <w:r w:rsidR="56549A4D" w:rsidRPr="72923D33">
        <w:rPr>
          <w:rFonts w:ascii="Times New Roman" w:eastAsia="Times New Roman" w:hAnsi="Times New Roman" w:cs="Times New Roman"/>
          <w:sz w:val="24"/>
          <w:szCs w:val="24"/>
          <w:lang w:eastAsia="ja-JP"/>
        </w:rPr>
        <w:t xml:space="preserve">um </w:t>
      </w:r>
      <w:r w:rsidRPr="72923D33">
        <w:rPr>
          <w:rFonts w:ascii="Times New Roman" w:eastAsia="Times New Roman" w:hAnsi="Times New Roman" w:cs="Times New Roman"/>
          <w:sz w:val="24"/>
          <w:szCs w:val="24"/>
          <w:lang w:eastAsia="ja-JP"/>
        </w:rPr>
        <w:t xml:space="preserve">potencial de melhorias muito grande, tanto na parte visual de suas páginas </w:t>
      </w:r>
      <w:r w:rsidRPr="72923D33">
        <w:rPr>
          <w:rFonts w:ascii="Times New Roman" w:eastAsia="Times New Roman" w:hAnsi="Times New Roman" w:cs="Times New Roman"/>
          <w:i/>
          <w:iCs/>
          <w:sz w:val="24"/>
          <w:szCs w:val="24"/>
          <w:lang w:eastAsia="ja-JP"/>
        </w:rPr>
        <w:t>web</w:t>
      </w:r>
      <w:r w:rsidR="770227B4" w:rsidRPr="72923D33">
        <w:rPr>
          <w:rFonts w:ascii="Times New Roman" w:eastAsia="Times New Roman" w:hAnsi="Times New Roman" w:cs="Times New Roman"/>
          <w:i/>
          <w:iCs/>
          <w:sz w:val="24"/>
          <w:szCs w:val="24"/>
          <w:lang w:eastAsia="ja-JP"/>
        </w:rPr>
        <w:t>,</w:t>
      </w:r>
      <w:r w:rsidR="770227B4" w:rsidRPr="72923D33">
        <w:rPr>
          <w:rFonts w:ascii="Times New Roman" w:eastAsia="Times New Roman" w:hAnsi="Times New Roman" w:cs="Times New Roman"/>
          <w:sz w:val="24"/>
          <w:szCs w:val="24"/>
          <w:lang w:eastAsia="ja-JP"/>
        </w:rPr>
        <w:t xml:space="preserve"> quanto na otimização dos códigos utilizados </w:t>
      </w:r>
      <w:r w:rsidR="779F6B69" w:rsidRPr="72923D33">
        <w:rPr>
          <w:rFonts w:ascii="Times New Roman" w:eastAsia="Times New Roman" w:hAnsi="Times New Roman" w:cs="Times New Roman"/>
          <w:sz w:val="24"/>
          <w:szCs w:val="24"/>
          <w:lang w:eastAsia="ja-JP"/>
        </w:rPr>
        <w:t xml:space="preserve">e o acréscimo de novas funcionalidades como um sistema de </w:t>
      </w:r>
      <w:r w:rsidR="779F6B69" w:rsidRPr="72923D33">
        <w:rPr>
          <w:rFonts w:ascii="Times New Roman" w:eastAsia="Times New Roman" w:hAnsi="Times New Roman" w:cs="Times New Roman"/>
          <w:i/>
          <w:iCs/>
          <w:sz w:val="24"/>
          <w:szCs w:val="24"/>
          <w:lang w:eastAsia="ja-JP"/>
        </w:rPr>
        <w:t>tags</w:t>
      </w:r>
      <w:r w:rsidR="779F6B69" w:rsidRPr="72923D33">
        <w:rPr>
          <w:rFonts w:ascii="Times New Roman" w:eastAsia="Times New Roman" w:hAnsi="Times New Roman" w:cs="Times New Roman"/>
          <w:sz w:val="24"/>
          <w:szCs w:val="24"/>
          <w:lang w:eastAsia="ja-JP"/>
        </w:rPr>
        <w:t xml:space="preserve">, onde seria possível filtrar os conteúdos </w:t>
      </w:r>
      <w:r w:rsidR="5D29F95B" w:rsidRPr="72923D33">
        <w:rPr>
          <w:rFonts w:ascii="Times New Roman" w:eastAsia="Times New Roman" w:hAnsi="Times New Roman" w:cs="Times New Roman"/>
          <w:sz w:val="24"/>
          <w:szCs w:val="24"/>
          <w:lang w:eastAsia="ja-JP"/>
        </w:rPr>
        <w:t>através de rótulos para facilitar a busca de situações de aprendizagem mais bem avaliadas ou com materiais específicos</w:t>
      </w:r>
      <w:r w:rsidR="0F85E3E7" w:rsidRPr="72923D33">
        <w:rPr>
          <w:rFonts w:ascii="Times New Roman" w:eastAsia="Times New Roman" w:hAnsi="Times New Roman" w:cs="Times New Roman"/>
          <w:sz w:val="24"/>
          <w:szCs w:val="24"/>
          <w:lang w:eastAsia="ja-JP"/>
        </w:rPr>
        <w:t>.</w:t>
      </w:r>
    </w:p>
    <w:p w14:paraId="60A36A55" w14:textId="161BCBBE" w:rsidR="72923D33" w:rsidRDefault="72923D33" w:rsidP="72923D33">
      <w:pPr>
        <w:tabs>
          <w:tab w:val="right" w:pos="2265"/>
        </w:tabs>
        <w:spacing w:line="360" w:lineRule="auto"/>
        <w:ind w:firstLine="567"/>
        <w:jc w:val="both"/>
        <w:rPr>
          <w:rFonts w:ascii="Times New Roman" w:eastAsia="Times New Roman" w:hAnsi="Times New Roman" w:cs="Times New Roman"/>
          <w:sz w:val="24"/>
          <w:szCs w:val="24"/>
          <w:lang w:eastAsia="ja-JP"/>
        </w:rPr>
      </w:pPr>
    </w:p>
    <w:p w14:paraId="0DA0046A" w14:textId="77777777" w:rsidR="00C2131D" w:rsidRDefault="00C2131D" w:rsidP="72923D33">
      <w:pPr>
        <w:spacing w:line="360" w:lineRule="auto"/>
        <w:jc w:val="center"/>
        <w:rPr>
          <w:rFonts w:ascii="Times New Roman" w:eastAsia="Times New Roman" w:hAnsi="Times New Roman" w:cs="Times New Roman"/>
          <w:color w:val="000000" w:themeColor="text1"/>
          <w:sz w:val="24"/>
          <w:szCs w:val="24"/>
        </w:rPr>
      </w:pPr>
    </w:p>
    <w:p w14:paraId="5DE33C3A" w14:textId="43951FD8" w:rsidR="6C13C093" w:rsidRDefault="5AFB7977" w:rsidP="72923D33">
      <w:pPr>
        <w:spacing w:line="360" w:lineRule="auto"/>
        <w:jc w:val="center"/>
        <w:rPr>
          <w:rFonts w:ascii="Times New Roman" w:eastAsia="Times New Roman" w:hAnsi="Times New Roman" w:cs="Times New Roman"/>
          <w:color w:val="000000" w:themeColor="text1"/>
          <w:sz w:val="24"/>
          <w:szCs w:val="24"/>
        </w:rPr>
      </w:pPr>
      <w:r w:rsidRPr="2A5C8022">
        <w:rPr>
          <w:rFonts w:ascii="Times New Roman" w:eastAsia="Times New Roman" w:hAnsi="Times New Roman" w:cs="Times New Roman"/>
          <w:color w:val="000000" w:themeColor="text1"/>
          <w:sz w:val="24"/>
          <w:szCs w:val="24"/>
        </w:rPr>
        <w:lastRenderedPageBreak/>
        <w:t xml:space="preserve">Figura </w:t>
      </w:r>
      <w:r w:rsidR="6B992DB8" w:rsidRPr="2A5C8022">
        <w:rPr>
          <w:rFonts w:ascii="Times New Roman" w:eastAsia="Times New Roman" w:hAnsi="Times New Roman" w:cs="Times New Roman"/>
          <w:color w:val="000000" w:themeColor="text1"/>
          <w:sz w:val="24"/>
          <w:szCs w:val="24"/>
        </w:rPr>
        <w:t>3</w:t>
      </w:r>
      <w:r w:rsidR="0C9C94C7" w:rsidRPr="2A5C8022">
        <w:rPr>
          <w:rFonts w:ascii="Times New Roman" w:eastAsia="Times New Roman" w:hAnsi="Times New Roman" w:cs="Times New Roman"/>
          <w:color w:val="000000" w:themeColor="text1"/>
          <w:sz w:val="24"/>
          <w:szCs w:val="24"/>
        </w:rPr>
        <w:t>5</w:t>
      </w:r>
      <w:r w:rsidRPr="2A5C8022">
        <w:rPr>
          <w:rFonts w:ascii="Times New Roman" w:eastAsia="Times New Roman" w:hAnsi="Times New Roman" w:cs="Times New Roman"/>
          <w:color w:val="000000" w:themeColor="text1"/>
          <w:sz w:val="24"/>
          <w:szCs w:val="24"/>
        </w:rPr>
        <w:t xml:space="preserve"> – </w:t>
      </w:r>
      <w:r w:rsidR="21DB5A83" w:rsidRPr="2A5C8022">
        <w:rPr>
          <w:rFonts w:ascii="Times New Roman" w:eastAsia="Times New Roman" w:hAnsi="Times New Roman" w:cs="Times New Roman"/>
          <w:color w:val="000000" w:themeColor="text1"/>
          <w:sz w:val="24"/>
          <w:szCs w:val="24"/>
        </w:rPr>
        <w:t xml:space="preserve">Exemplo de </w:t>
      </w:r>
      <w:r w:rsidRPr="2A5C8022">
        <w:rPr>
          <w:rFonts w:ascii="Times New Roman" w:eastAsia="Times New Roman" w:hAnsi="Times New Roman" w:cs="Times New Roman"/>
          <w:color w:val="000000" w:themeColor="text1"/>
          <w:sz w:val="24"/>
          <w:szCs w:val="24"/>
        </w:rPr>
        <w:t>Possível Funcionalidade</w:t>
      </w:r>
    </w:p>
    <w:p w14:paraId="09AD0592" w14:textId="10897BEA" w:rsidR="6C13C093" w:rsidRDefault="6C13C093" w:rsidP="50DFDF73">
      <w:pPr>
        <w:spacing w:line="360" w:lineRule="auto"/>
        <w:jc w:val="center"/>
      </w:pPr>
      <w:r>
        <w:rPr>
          <w:noProof/>
        </w:rPr>
        <w:drawing>
          <wp:inline distT="0" distB="0" distL="0" distR="0" wp14:anchorId="11C81381" wp14:editId="67497002">
            <wp:extent cx="5532120" cy="2696908"/>
            <wp:effectExtent l="0" t="0" r="0" b="0"/>
            <wp:docPr id="1884394083" name="Imagem 1884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32120" cy="2696908"/>
                    </a:xfrm>
                    <a:prstGeom prst="rect">
                      <a:avLst/>
                    </a:prstGeom>
                  </pic:spPr>
                </pic:pic>
              </a:graphicData>
            </a:graphic>
          </wp:inline>
        </w:drawing>
      </w:r>
    </w:p>
    <w:p w14:paraId="31AB2AA7" w14:textId="656659F2" w:rsidR="10E0776C" w:rsidRDefault="10E0776C" w:rsidP="50DFDF73">
      <w:pPr>
        <w:spacing w:line="360" w:lineRule="auto"/>
        <w:jc w:val="center"/>
        <w:rPr>
          <w:rFonts w:ascii="Times New Roman" w:eastAsia="Times New Roman" w:hAnsi="Times New Roman" w:cs="Times New Roman"/>
          <w:sz w:val="24"/>
          <w:szCs w:val="24"/>
        </w:rPr>
      </w:pPr>
      <w:r w:rsidRPr="50DFDF73">
        <w:rPr>
          <w:rFonts w:ascii="Times New Roman" w:eastAsia="Times New Roman" w:hAnsi="Times New Roman" w:cs="Times New Roman"/>
          <w:sz w:val="24"/>
          <w:szCs w:val="24"/>
        </w:rPr>
        <w:t xml:space="preserve">Fonte: </w:t>
      </w:r>
      <w:r w:rsidRPr="50DFDF73">
        <w:rPr>
          <w:rFonts w:ascii="Times New Roman" w:eastAsia="Times New Roman" w:hAnsi="Times New Roman" w:cs="Times New Roman"/>
          <w:color w:val="000000" w:themeColor="text1"/>
          <w:sz w:val="24"/>
          <w:szCs w:val="24"/>
        </w:rPr>
        <w:t xml:space="preserve">OS AUTORES </w:t>
      </w:r>
      <w:r w:rsidRPr="50DFDF73">
        <w:rPr>
          <w:rFonts w:ascii="Times New Roman" w:eastAsia="Times New Roman" w:hAnsi="Times New Roman" w:cs="Times New Roman"/>
          <w:sz w:val="24"/>
          <w:szCs w:val="24"/>
        </w:rPr>
        <w:t>(2021)</w:t>
      </w:r>
    </w:p>
    <w:p w14:paraId="0BDC8D5B" w14:textId="7CD544F0" w:rsidR="50DFDF73" w:rsidRDefault="50DFDF73" w:rsidP="50DFDF73">
      <w:pPr>
        <w:spacing w:line="360" w:lineRule="auto"/>
        <w:jc w:val="center"/>
      </w:pPr>
    </w:p>
    <w:p w14:paraId="24250A28" w14:textId="77777777" w:rsidR="00090543" w:rsidRDefault="49C7CA0B" w:rsidP="2A5C8022">
      <w:pPr>
        <w:pStyle w:val="Ttulo1"/>
        <w:ind w:firstLine="567"/>
        <w:rPr>
          <w:highlight w:val="white"/>
        </w:rPr>
      </w:pPr>
      <w:bookmarkStart w:id="30" w:name="_Toc43731752"/>
      <w:commentRangeStart w:id="31"/>
      <w:r w:rsidRPr="2A5C8022">
        <w:rPr>
          <w:highlight w:val="white"/>
        </w:rPr>
        <w:t>4.  CONSIDERAÇÕES FINAIS</w:t>
      </w:r>
      <w:bookmarkEnd w:id="30"/>
      <w:commentRangeEnd w:id="31"/>
      <w:r w:rsidR="4240A662">
        <w:commentReference w:id="31"/>
      </w:r>
    </w:p>
    <w:p w14:paraId="3F10A647" w14:textId="010D7B30" w:rsidR="2A5C8022" w:rsidRDefault="2A5C8022" w:rsidP="2A5C8022">
      <w:pPr>
        <w:rPr>
          <w:highlight w:val="white"/>
        </w:rPr>
      </w:pPr>
    </w:p>
    <w:p w14:paraId="7FA779A2" w14:textId="6E02B0AA" w:rsidR="2A5C8022" w:rsidRDefault="2A5C8022" w:rsidP="2A5C8022">
      <w:pPr>
        <w:rPr>
          <w:highlight w:val="white"/>
        </w:rPr>
      </w:pPr>
    </w:p>
    <w:p w14:paraId="73B4EF80" w14:textId="61450115" w:rsidR="00EE5D97" w:rsidRPr="00A46883" w:rsidRDefault="00EE5D97" w:rsidP="00284B99">
      <w:pPr>
        <w:spacing w:line="360" w:lineRule="auto"/>
        <w:ind w:firstLine="567"/>
        <w:rPr>
          <w:rFonts w:ascii="Times New Roman" w:eastAsia="Times New Roman" w:hAnsi="Times New Roman" w:cs="Times New Roman"/>
          <w:b/>
          <w:sz w:val="28"/>
          <w:szCs w:val="28"/>
          <w:lang w:eastAsia="ja-JP"/>
        </w:rPr>
      </w:pPr>
    </w:p>
    <w:p w14:paraId="4486A5CD" w14:textId="390FCCDC" w:rsidR="00EE5D97" w:rsidRDefault="00EE5D97" w:rsidP="004B4237">
      <w:pPr>
        <w:pStyle w:val="Ttulo1"/>
        <w:spacing w:line="240" w:lineRule="auto"/>
      </w:pPr>
      <w:bookmarkStart w:id="32" w:name="_Toc84954303"/>
      <w:r w:rsidRPr="00EE5D97">
        <w:t>REFERÊNCIAS</w:t>
      </w:r>
      <w:bookmarkEnd w:id="23"/>
      <w:bookmarkEnd w:id="24"/>
      <w:bookmarkEnd w:id="32"/>
    </w:p>
    <w:p w14:paraId="2776EA1B" w14:textId="52A9681C" w:rsidR="004B56F9" w:rsidRDefault="004B56F9" w:rsidP="004B56F9">
      <w:pPr>
        <w:rPr>
          <w:lang w:eastAsia="ja-JP"/>
        </w:rPr>
      </w:pPr>
    </w:p>
    <w:p w14:paraId="12E2B595" w14:textId="4A346B8E" w:rsidR="00E34749" w:rsidRPr="00821175" w:rsidRDefault="00E34749" w:rsidP="00E6782E">
      <w:pPr>
        <w:spacing w:line="240" w:lineRule="auto"/>
        <w:rPr>
          <w:rFonts w:ascii="Times New Roman" w:hAnsi="Times New Roman" w:cs="Times New Roman"/>
          <w:sz w:val="24"/>
          <w:szCs w:val="24"/>
        </w:rPr>
      </w:pPr>
      <w:r w:rsidRPr="002F3541">
        <w:rPr>
          <w:rFonts w:ascii="Times New Roman" w:hAnsi="Times New Roman" w:cs="Times New Roman"/>
          <w:sz w:val="24"/>
          <w:szCs w:val="24"/>
        </w:rPr>
        <w:t>ALMEIDA, Eduardo</w:t>
      </w:r>
      <w:r w:rsidRPr="00BD6BAA">
        <w:rPr>
          <w:rFonts w:ascii="Times New Roman" w:hAnsi="Times New Roman" w:cs="Times New Roman"/>
          <w:b/>
          <w:bCs/>
          <w:sz w:val="24"/>
          <w:szCs w:val="24"/>
        </w:rPr>
        <w:t>. Breve história do Git, o controle de versão mais adotado pelos desenvolvedores do mundo inteiro</w:t>
      </w:r>
      <w:r w:rsidRPr="002F3541">
        <w:rPr>
          <w:rFonts w:ascii="Times New Roman" w:hAnsi="Times New Roman" w:cs="Times New Roman"/>
          <w:sz w:val="24"/>
          <w:szCs w:val="24"/>
        </w:rPr>
        <w:t>. [S. l.], 7 dez. 2017. Disponível em: https://medium.com/@dyhalmeida/breve-hist%C3%B3ria-do-git-o-controle-de-vers%C3%A3o-mais-adotado-pelos-desenvolvedores-do-mundo-inteiro-c82466b50c02. Acesso em: 5 out. 2021.</w:t>
      </w:r>
    </w:p>
    <w:p w14:paraId="35862002" w14:textId="50F460DA" w:rsidR="00BD17F7" w:rsidRPr="008837D1" w:rsidRDefault="00BD17F7">
      <w:pPr>
        <w:pStyle w:val="Normal0"/>
        <w:spacing w:after="160"/>
      </w:pPr>
      <w:r w:rsidRPr="008837D1">
        <w:t xml:space="preserve">ALVES, W. P. </w:t>
      </w:r>
      <w:r w:rsidRPr="008837D1">
        <w:rPr>
          <w:b/>
          <w:bCs/>
        </w:rPr>
        <w:t>Projetos de Sistemas Web Conceitos, Estruturas, Criação de Banco de dados e Ferramentas de Desenvolvimento</w:t>
      </w:r>
      <w:r w:rsidRPr="008837D1">
        <w:t xml:space="preserve">. São Paulo: Editora Saraiva, 2019. Disponível em: https://integrada.minhabiblioteca.com.br/#/books/9788536532462/. Acesso em: 03 Oct 2021 </w:t>
      </w:r>
    </w:p>
    <w:p w14:paraId="702CE7DF" w14:textId="1D0607DF" w:rsidR="00DF00A7" w:rsidRDefault="5FF8387A">
      <w:pPr>
        <w:pStyle w:val="Normal0"/>
      </w:pPr>
      <w:r>
        <w:t xml:space="preserve">ANDRADE, Maria do Carmo Ferreira de. </w:t>
      </w:r>
      <w:r w:rsidRPr="2A5C8022">
        <w:rPr>
          <w:b/>
          <w:bCs/>
        </w:rPr>
        <w:t xml:space="preserve">Roteiro para elaboração de situação de aprendizagem. </w:t>
      </w:r>
      <w:r w:rsidRPr="2A5C8022">
        <w:rPr>
          <w:rPrChange w:id="33" w:author="Raul Segundo Fernandes" w:date="2021-11-19T11:15:00Z">
            <w:rPr>
              <w:b/>
              <w:bCs/>
            </w:rPr>
          </w:rPrChange>
        </w:rPr>
        <w:t>2015.</w:t>
      </w:r>
      <w:r w:rsidR="33A31983">
        <w:t xml:space="preserve"> 20 </w:t>
      </w:r>
      <w:r w:rsidR="56C1B264">
        <w:t>f.</w:t>
      </w:r>
      <w:r w:rsidR="570731F0">
        <w:t>.</w:t>
      </w:r>
      <w:r w:rsidRPr="2A5C8022">
        <w:rPr>
          <w:rPrChange w:id="34" w:author="Raul Segundo Fernandes" w:date="2021-11-19T11:15:00Z">
            <w:rPr>
              <w:b/>
              <w:bCs/>
            </w:rPr>
          </w:rPrChange>
        </w:rPr>
        <w:t xml:space="preserve"> Dissertação </w:t>
      </w:r>
      <w:r w:rsidR="56C1B264">
        <w:t>(</w:t>
      </w:r>
      <w:r w:rsidR="454619B0">
        <w:t>Mestrado Profissional em Ensino Tecnológico</w:t>
      </w:r>
      <w:r>
        <w:t>. Instituto Federal do Amazonas</w:t>
      </w:r>
      <w:r w:rsidR="56C1B264">
        <w:t>)</w:t>
      </w:r>
      <w:r>
        <w:t>. Disponível em: http://repositorio.ifam.edu.br/jspui/handle/4321/401. Acesso em: 22 set. 2021.</w:t>
      </w:r>
    </w:p>
    <w:p w14:paraId="4AB1079A" w14:textId="047D77E4" w:rsidR="00821175" w:rsidRDefault="00821175">
      <w:pPr>
        <w:pStyle w:val="Normal0"/>
      </w:pPr>
    </w:p>
    <w:p w14:paraId="7100C4DD" w14:textId="731C17BF" w:rsidR="00DF00A7" w:rsidRDefault="00821175">
      <w:pPr>
        <w:pStyle w:val="Normal0"/>
      </w:pPr>
      <w:r>
        <w:t xml:space="preserve">ARRUDAS, Mariana. </w:t>
      </w:r>
      <w:r w:rsidRPr="64D089F4">
        <w:rPr>
          <w:b/>
          <w:bCs/>
        </w:rPr>
        <w:t>O que significa Design Thinking?.</w:t>
      </w:r>
      <w:r>
        <w:t xml:space="preserve"> [S. l.], 5 mar. 2020. Disponível em: http://www.inovacao.usp.br/o-que-significa-design-thinking/. Acesso em: 5 out. 2021.</w:t>
      </w:r>
    </w:p>
    <w:p w14:paraId="290C1098" w14:textId="4EE57328" w:rsidR="00915D7E" w:rsidRDefault="00915D7E">
      <w:pPr>
        <w:pStyle w:val="Normal0"/>
      </w:pPr>
    </w:p>
    <w:p w14:paraId="6E67AA00" w14:textId="29B4E7EB" w:rsidR="008837D1" w:rsidRPr="008837D1" w:rsidRDefault="3E7A356E" w:rsidP="009071FD">
      <w:pPr>
        <w:spacing w:line="240" w:lineRule="auto"/>
      </w:pPr>
      <w:r w:rsidRPr="2A5C8022">
        <w:rPr>
          <w:rFonts w:ascii="Times New Roman" w:eastAsia="Times New Roman" w:hAnsi="Times New Roman" w:cs="Times New Roman"/>
          <w:sz w:val="24"/>
          <w:szCs w:val="24"/>
        </w:rPr>
        <w:t xml:space="preserve">BALDISSERA, Renê.Luiz.dos. S. </w:t>
      </w:r>
      <w:r w:rsidRPr="2A5C8022">
        <w:rPr>
          <w:rFonts w:ascii="Times New Roman" w:eastAsia="Times New Roman" w:hAnsi="Times New Roman" w:cs="Times New Roman"/>
          <w:b/>
          <w:bCs/>
          <w:sz w:val="24"/>
          <w:szCs w:val="24"/>
        </w:rPr>
        <w:t xml:space="preserve">Desenvolvimento de uma Ferramenta para Gestão de Carreira e Vendas voltada ao Mercado Audiovisual. </w:t>
      </w:r>
      <w:r w:rsidR="1B3AE531" w:rsidRPr="2A5C8022">
        <w:rPr>
          <w:rFonts w:ascii="Times New Roman" w:eastAsia="Times New Roman" w:hAnsi="Times New Roman" w:cs="Times New Roman"/>
          <w:sz w:val="24"/>
          <w:szCs w:val="24"/>
        </w:rPr>
        <w:t xml:space="preserve">2019. </w:t>
      </w:r>
      <w:r w:rsidRPr="2A5C8022">
        <w:rPr>
          <w:rFonts w:ascii="Times New Roman" w:eastAsia="Times New Roman" w:hAnsi="Times New Roman" w:cs="Times New Roman"/>
          <w:sz w:val="24"/>
          <w:szCs w:val="24"/>
          <w:rPrChange w:id="35" w:author="Raul Segundo Fernandes" w:date="2021-11-19T11:15:00Z">
            <w:rPr>
              <w:rFonts w:ascii="Times New Roman" w:eastAsia="Times New Roman" w:hAnsi="Times New Roman" w:cs="Times New Roman"/>
              <w:b/>
              <w:bCs/>
              <w:sz w:val="24"/>
              <w:szCs w:val="24"/>
            </w:rPr>
          </w:rPrChange>
        </w:rPr>
        <w:t xml:space="preserve">Monografia </w:t>
      </w:r>
      <w:r w:rsidR="56C1B264" w:rsidRPr="2A5C8022">
        <w:rPr>
          <w:rFonts w:ascii="Times New Roman" w:eastAsia="Times New Roman" w:hAnsi="Times New Roman" w:cs="Times New Roman"/>
          <w:sz w:val="24"/>
          <w:szCs w:val="24"/>
        </w:rPr>
        <w:t>(</w:t>
      </w:r>
      <w:r w:rsidRPr="2A5C8022">
        <w:rPr>
          <w:rFonts w:ascii="Times New Roman" w:eastAsia="Times New Roman" w:hAnsi="Times New Roman" w:cs="Times New Roman"/>
          <w:sz w:val="24"/>
          <w:szCs w:val="24"/>
        </w:rPr>
        <w:t>Curso de Engenharia de Controle e Automação</w:t>
      </w:r>
      <w:r w:rsidR="56C1B264" w:rsidRPr="2A5C8022">
        <w:rPr>
          <w:rFonts w:ascii="Times New Roman" w:eastAsia="Times New Roman" w:hAnsi="Times New Roman" w:cs="Times New Roman"/>
          <w:sz w:val="24"/>
          <w:szCs w:val="24"/>
        </w:rPr>
        <w:t>).</w:t>
      </w:r>
      <w:r w:rsidRPr="2A5C8022">
        <w:rPr>
          <w:rFonts w:ascii="Times New Roman" w:eastAsia="Times New Roman" w:hAnsi="Times New Roman" w:cs="Times New Roman"/>
          <w:sz w:val="24"/>
          <w:szCs w:val="24"/>
          <w:rPrChange w:id="36" w:author="Raul Segundo Fernandes" w:date="2021-11-19T11:15:00Z">
            <w:rPr>
              <w:rFonts w:ascii="Times New Roman" w:eastAsia="Times New Roman" w:hAnsi="Times New Roman" w:cs="Times New Roman"/>
              <w:b/>
              <w:bCs/>
              <w:sz w:val="24"/>
              <w:szCs w:val="24"/>
            </w:rPr>
          </w:rPrChange>
        </w:rPr>
        <w:t xml:space="preserve"> Universidade Federal de Santa Catarina</w:t>
      </w:r>
      <w:r w:rsidRPr="2A5C8022">
        <w:rPr>
          <w:rFonts w:ascii="Times New Roman" w:eastAsia="Times New Roman" w:hAnsi="Times New Roman" w:cs="Times New Roman"/>
          <w:sz w:val="24"/>
          <w:szCs w:val="24"/>
        </w:rPr>
        <w:t>. Florianópolis. 2019.</w:t>
      </w:r>
    </w:p>
    <w:p w14:paraId="099CBC2D" w14:textId="6A64787D" w:rsidR="00BD17F7" w:rsidRPr="008837D1" w:rsidRDefault="008837D1" w:rsidP="009071FD">
      <w:pPr>
        <w:spacing w:line="240" w:lineRule="auto"/>
      </w:pPr>
      <w:r w:rsidRPr="008837D1">
        <w:rPr>
          <w:rFonts w:ascii="Times New Roman" w:hAnsi="Times New Roman" w:cs="Times New Roman"/>
          <w:sz w:val="24"/>
          <w:szCs w:val="24"/>
        </w:rPr>
        <w:t>BARBOZA, Fabrício.Felipe. M.; FREITAS, Pedro.Henrique. C. </w:t>
      </w:r>
      <w:r w:rsidRPr="00BD6BAA">
        <w:rPr>
          <w:rFonts w:ascii="Times New Roman" w:hAnsi="Times New Roman" w:cs="Times New Roman"/>
          <w:b/>
          <w:bCs/>
          <w:i/>
          <w:iCs/>
          <w:sz w:val="24"/>
          <w:szCs w:val="24"/>
        </w:rPr>
        <w:t>Modelagem e desenvolvimento de banco de dados</w:t>
      </w:r>
      <w:r w:rsidRPr="00BD6BAA">
        <w:rPr>
          <w:rFonts w:ascii="Times New Roman" w:hAnsi="Times New Roman" w:cs="Times New Roman"/>
          <w:b/>
          <w:bCs/>
          <w:sz w:val="24"/>
          <w:szCs w:val="24"/>
        </w:rPr>
        <w:t>.</w:t>
      </w:r>
      <w:r w:rsidRPr="008837D1">
        <w:rPr>
          <w:rFonts w:ascii="Times New Roman" w:hAnsi="Times New Roman" w:cs="Times New Roman"/>
          <w:sz w:val="24"/>
          <w:szCs w:val="24"/>
        </w:rPr>
        <w:t xml:space="preserve"> Grupo A, 2018. 9788595025172. Disponível em: https://integrada.minhabiblioteca.com.br/#/books/9788595025172/. Acesso em: 10 out. 2021.</w:t>
      </w:r>
    </w:p>
    <w:p w14:paraId="5CDF803C" w14:textId="71393E87" w:rsidR="008837D1" w:rsidRPr="008837D1" w:rsidRDefault="35D5C7F8">
      <w:pPr>
        <w:spacing w:line="240" w:lineRule="auto"/>
        <w:rPr>
          <w:rFonts w:ascii="Times New Roman" w:hAnsi="Times New Roman" w:cs="Times New Roman"/>
          <w:sz w:val="24"/>
          <w:szCs w:val="24"/>
        </w:rPr>
      </w:pPr>
      <w:r w:rsidRPr="2A5C8022">
        <w:rPr>
          <w:rFonts w:ascii="Times New Roman" w:hAnsi="Times New Roman" w:cs="Times New Roman"/>
          <w:sz w:val="24"/>
          <w:szCs w:val="24"/>
        </w:rPr>
        <w:t xml:space="preserve">CALIARI, F. M. </w:t>
      </w:r>
      <w:r w:rsidRPr="2A5C8022">
        <w:rPr>
          <w:rFonts w:ascii="Times New Roman" w:hAnsi="Times New Roman" w:cs="Times New Roman"/>
          <w:b/>
          <w:bCs/>
          <w:sz w:val="24"/>
          <w:szCs w:val="24"/>
        </w:rPr>
        <w:t xml:space="preserve">Método para construção de ontologias a partir de diagramas entidade--relacionamento. </w:t>
      </w:r>
      <w:r w:rsidRPr="2A5C8022">
        <w:rPr>
          <w:rFonts w:ascii="Times New Roman" w:hAnsi="Times New Roman" w:cs="Times New Roman"/>
          <w:sz w:val="24"/>
          <w:szCs w:val="24"/>
          <w:rPrChange w:id="37" w:author="Raul Segundo Fernandes" w:date="2021-11-19T11:26:00Z">
            <w:rPr>
              <w:rFonts w:ascii="Times New Roman" w:hAnsi="Times New Roman" w:cs="Times New Roman"/>
              <w:b/>
              <w:bCs/>
              <w:sz w:val="24"/>
              <w:szCs w:val="24"/>
            </w:rPr>
          </w:rPrChange>
        </w:rPr>
        <w:t xml:space="preserve">2007. </w:t>
      </w:r>
      <w:r w:rsidR="6AC8E27D" w:rsidRPr="2A5C8022">
        <w:rPr>
          <w:rFonts w:ascii="Times New Roman" w:hAnsi="Times New Roman" w:cs="Times New Roman"/>
          <w:sz w:val="24"/>
          <w:szCs w:val="24"/>
        </w:rPr>
        <w:t xml:space="preserve">129 </w:t>
      </w:r>
      <w:r w:rsidR="56C1B264" w:rsidRPr="2A5C8022">
        <w:rPr>
          <w:rFonts w:ascii="Times New Roman" w:hAnsi="Times New Roman" w:cs="Times New Roman"/>
          <w:sz w:val="24"/>
          <w:szCs w:val="24"/>
        </w:rPr>
        <w:t>f.</w:t>
      </w:r>
      <w:r w:rsidR="6AC8E27D" w:rsidRPr="2A5C8022">
        <w:rPr>
          <w:rFonts w:ascii="Times New Roman" w:hAnsi="Times New Roman" w:cs="Times New Roman"/>
          <w:sz w:val="24"/>
          <w:szCs w:val="24"/>
        </w:rPr>
        <w:t xml:space="preserve">. </w:t>
      </w:r>
      <w:r w:rsidRPr="2A5C8022">
        <w:rPr>
          <w:rFonts w:ascii="Times New Roman" w:hAnsi="Times New Roman" w:cs="Times New Roman"/>
          <w:sz w:val="24"/>
          <w:szCs w:val="24"/>
          <w:rPrChange w:id="38" w:author="Raul Segundo Fernandes" w:date="2021-11-19T11:26:00Z">
            <w:rPr>
              <w:rFonts w:ascii="Times New Roman" w:hAnsi="Times New Roman" w:cs="Times New Roman"/>
              <w:b/>
              <w:bCs/>
              <w:sz w:val="24"/>
              <w:szCs w:val="24"/>
            </w:rPr>
          </w:rPrChange>
        </w:rPr>
        <w:t xml:space="preserve">Dissertação </w:t>
      </w:r>
      <w:r w:rsidR="56C1B264" w:rsidRPr="2A5C8022">
        <w:rPr>
          <w:rFonts w:ascii="Times New Roman" w:hAnsi="Times New Roman" w:cs="Times New Roman"/>
          <w:sz w:val="24"/>
          <w:szCs w:val="24"/>
        </w:rPr>
        <w:t>(</w:t>
      </w:r>
      <w:r w:rsidRPr="2A5C8022">
        <w:rPr>
          <w:rFonts w:ascii="Times New Roman" w:hAnsi="Times New Roman" w:cs="Times New Roman"/>
          <w:sz w:val="24"/>
          <w:szCs w:val="24"/>
        </w:rPr>
        <w:t>Mestrado em Engenharia Elétrica e Informática Industrial</w:t>
      </w:r>
      <w:r w:rsidR="56C1B264" w:rsidRPr="2A5C8022">
        <w:rPr>
          <w:rFonts w:ascii="Times New Roman" w:hAnsi="Times New Roman" w:cs="Times New Roman"/>
          <w:sz w:val="24"/>
          <w:szCs w:val="24"/>
        </w:rPr>
        <w:t>)</w:t>
      </w:r>
      <w:r w:rsidR="1254FB8C" w:rsidRPr="2A5C8022">
        <w:rPr>
          <w:rFonts w:ascii="Times New Roman" w:hAnsi="Times New Roman" w:cs="Times New Roman"/>
          <w:b/>
          <w:bCs/>
          <w:sz w:val="24"/>
          <w:szCs w:val="24"/>
        </w:rPr>
        <w:t xml:space="preserve">. </w:t>
      </w:r>
      <w:r w:rsidRPr="2A5C8022">
        <w:rPr>
          <w:rFonts w:ascii="Times New Roman" w:hAnsi="Times New Roman" w:cs="Times New Roman"/>
          <w:sz w:val="24"/>
          <w:szCs w:val="24"/>
          <w:rPrChange w:id="39" w:author="Raul Segundo Fernandes" w:date="2021-11-19T11:27:00Z">
            <w:rPr>
              <w:rFonts w:ascii="Times New Roman" w:hAnsi="Times New Roman" w:cs="Times New Roman"/>
              <w:b/>
              <w:bCs/>
              <w:sz w:val="24"/>
              <w:szCs w:val="24"/>
            </w:rPr>
          </w:rPrChange>
        </w:rPr>
        <w:t>Universidade Tecnológica Federal do Paraná</w:t>
      </w:r>
      <w:r w:rsidR="1254FB8C" w:rsidRPr="2A5C8022">
        <w:rPr>
          <w:rFonts w:ascii="Times New Roman" w:hAnsi="Times New Roman" w:cs="Times New Roman"/>
          <w:sz w:val="24"/>
          <w:szCs w:val="24"/>
        </w:rPr>
        <w:t>.</w:t>
      </w:r>
      <w:r w:rsidRPr="2A5C8022">
        <w:rPr>
          <w:rFonts w:ascii="Times New Roman" w:hAnsi="Times New Roman" w:cs="Times New Roman"/>
          <w:sz w:val="24"/>
          <w:szCs w:val="24"/>
        </w:rPr>
        <w:t xml:space="preserve"> Disponível em: https://bit.ly/2I9G0Yb. Acesso em: 19 mar. 2020.</w:t>
      </w:r>
    </w:p>
    <w:p w14:paraId="59DEB45D" w14:textId="013C20B6" w:rsidR="00DF00A7" w:rsidRDefault="3B13770C">
      <w:pPr>
        <w:pStyle w:val="Normal0"/>
      </w:pPr>
      <w:r>
        <w:t xml:space="preserve">CASEIRO, Cíntia Camargo Furquim; GEBRAN, Raimunda Abou. </w:t>
      </w:r>
      <w:r w:rsidR="021C301B" w:rsidRPr="50DFDF73">
        <w:rPr>
          <w:b/>
          <w:bCs/>
        </w:rPr>
        <w:t>Avaliação formativa: concepção, práticas e dificuldades</w:t>
      </w:r>
      <w:r>
        <w:t>. Revista Nuances, [s. l.], ano XIV, n. 16, 2008.</w:t>
      </w:r>
    </w:p>
    <w:p w14:paraId="5C3BCD52" w14:textId="7D40B563" w:rsidR="001617CE" w:rsidRDefault="001617CE">
      <w:pPr>
        <w:pStyle w:val="Normal0"/>
      </w:pPr>
    </w:p>
    <w:p w14:paraId="38AB144D" w14:textId="6D46833F" w:rsidR="00DF00A7" w:rsidRPr="008837D1" w:rsidRDefault="0F9708A2">
      <w:pPr>
        <w:pStyle w:val="Normal0"/>
      </w:pPr>
      <w:r>
        <w:t xml:space="preserve">CARVALHO, André C. P. L. F. de. </w:t>
      </w:r>
      <w:r w:rsidRPr="2A5C8022">
        <w:rPr>
          <w:b/>
          <w:bCs/>
        </w:rPr>
        <w:t xml:space="preserve">Introdução à </w:t>
      </w:r>
      <w:r w:rsidR="773AC1AA" w:rsidRPr="2A5C8022">
        <w:rPr>
          <w:b/>
          <w:bCs/>
        </w:rPr>
        <w:t>computação:</w:t>
      </w:r>
      <w:r w:rsidRPr="2A5C8022">
        <w:rPr>
          <w:b/>
          <w:bCs/>
        </w:rPr>
        <w:t xml:space="preserve"> hardware, software e dados</w:t>
      </w:r>
      <w:r>
        <w:t xml:space="preserve"> / André C. P. L. F. de Carvalho, Ana Carolina Lorena. - 1. ed. - Rio de Janeiro: LTC, 2017.</w:t>
      </w:r>
    </w:p>
    <w:p w14:paraId="0C713307" w14:textId="6DBF4AC3" w:rsidR="008837D1" w:rsidRPr="008837D1" w:rsidRDefault="008837D1">
      <w:pPr>
        <w:pStyle w:val="Normal0"/>
      </w:pPr>
    </w:p>
    <w:p w14:paraId="481E9BC3" w14:textId="2DE8B22F" w:rsidR="00DF00A7" w:rsidRDefault="34BF7FE2">
      <w:pPr>
        <w:pStyle w:val="Normal0"/>
      </w:pPr>
      <w:r>
        <w:t xml:space="preserve">COUGO, P. S. </w:t>
      </w:r>
      <w:r w:rsidRPr="64D089F4">
        <w:rPr>
          <w:b/>
          <w:bCs/>
        </w:rPr>
        <w:t>Modelagem conceitual e projeto de banco de dados</w:t>
      </w:r>
      <w:r>
        <w:t>. Rio de Janeiro: Elsevier, 1997</w:t>
      </w:r>
      <w:r w:rsidR="00E34749">
        <w:t>.</w:t>
      </w:r>
    </w:p>
    <w:p w14:paraId="07979945" w14:textId="5DDFB233" w:rsidR="00E34749" w:rsidRDefault="00E34749">
      <w:pPr>
        <w:pStyle w:val="Normal0"/>
      </w:pPr>
    </w:p>
    <w:p w14:paraId="1A24CE7B" w14:textId="2F7143B1" w:rsidR="009E208A" w:rsidRDefault="00E34749" w:rsidP="009071FD">
      <w:pPr>
        <w:spacing w:line="240" w:lineRule="auto"/>
      </w:pPr>
      <w:r w:rsidRPr="327E3156">
        <w:rPr>
          <w:rFonts w:ascii="Times New Roman" w:hAnsi="Times New Roman" w:cs="Times New Roman"/>
          <w:sz w:val="24"/>
          <w:szCs w:val="24"/>
        </w:rPr>
        <w:t xml:space="preserve">CUNHA, Marcela Bandeira. </w:t>
      </w:r>
      <w:r w:rsidRPr="327E3156">
        <w:rPr>
          <w:rFonts w:ascii="Times New Roman" w:hAnsi="Times New Roman" w:cs="Times New Roman"/>
          <w:b/>
          <w:bCs/>
          <w:sz w:val="24"/>
          <w:szCs w:val="24"/>
        </w:rPr>
        <w:t>Entendendo o Uso do Git em Equipes de Desenvolvimento de Software</w:t>
      </w:r>
      <w:r w:rsidRPr="327E3156">
        <w:rPr>
          <w:rFonts w:ascii="Times New Roman" w:hAnsi="Times New Roman" w:cs="Times New Roman"/>
          <w:sz w:val="24"/>
          <w:szCs w:val="24"/>
        </w:rPr>
        <w:t>. 2018. Monografia</w:t>
      </w:r>
      <w:r w:rsidR="4AE2E69C" w:rsidRPr="327E3156">
        <w:rPr>
          <w:rFonts w:ascii="Times New Roman" w:hAnsi="Times New Roman" w:cs="Times New Roman"/>
          <w:sz w:val="24"/>
          <w:szCs w:val="24"/>
        </w:rPr>
        <w:t xml:space="preserve"> </w:t>
      </w:r>
      <w:r w:rsidRPr="327E3156">
        <w:rPr>
          <w:rFonts w:ascii="Times New Roman" w:hAnsi="Times New Roman" w:cs="Times New Roman"/>
          <w:sz w:val="24"/>
          <w:szCs w:val="24"/>
        </w:rPr>
        <w:t>(Graduação) (Engenharia da Computação) - Universidade Federal de Pernambuco, [S. l.], 2018. Disponível em: https://www.cin.ufpe.br/~tg/2018-2/TG_EC/tg-mbc3.pdf. Acesso em: 5 out. 2021.</w:t>
      </w:r>
    </w:p>
    <w:p w14:paraId="5D3C5E73" w14:textId="0FCF2E02" w:rsidR="004B56F9" w:rsidRPr="008837D1" w:rsidRDefault="004B56F9">
      <w:pPr>
        <w:pStyle w:val="Normal0"/>
      </w:pPr>
      <w:r w:rsidRPr="008837D1">
        <w:t xml:space="preserve">DELORS, J. </w:t>
      </w:r>
      <w:r w:rsidRPr="009B5F89">
        <w:rPr>
          <w:b/>
          <w:bCs/>
        </w:rPr>
        <w:t>Educação: um tesouro a descobrir</w:t>
      </w:r>
      <w:r w:rsidRPr="008837D1">
        <w:t>. 2ed. São Paulo: Cortez Brasília, DF: MEC/</w:t>
      </w:r>
    </w:p>
    <w:p w14:paraId="4936B666" w14:textId="08A1ECBB" w:rsidR="005860E6" w:rsidRDefault="004B56F9">
      <w:pPr>
        <w:pStyle w:val="Normal0"/>
      </w:pPr>
      <w:r w:rsidRPr="008837D1">
        <w:t>UNESCO, 2003.</w:t>
      </w:r>
    </w:p>
    <w:p w14:paraId="45CD348E" w14:textId="111210AA" w:rsidR="005860E6" w:rsidRDefault="005860E6">
      <w:pPr>
        <w:spacing w:line="240" w:lineRule="auto"/>
        <w:rPr>
          <w:rFonts w:ascii="Times New Roman" w:hAnsi="Times New Roman" w:cs="Times New Roman"/>
          <w:sz w:val="24"/>
          <w:szCs w:val="24"/>
        </w:rPr>
      </w:pPr>
      <w:r w:rsidRPr="006F6ADB">
        <w:rPr>
          <w:rFonts w:ascii="Times New Roman" w:hAnsi="Times New Roman" w:cs="Times New Roman"/>
          <w:sz w:val="24"/>
          <w:szCs w:val="24"/>
        </w:rPr>
        <w:t xml:space="preserve">DIAS, André Felipe. </w:t>
      </w:r>
      <w:r w:rsidRPr="009B5F89">
        <w:rPr>
          <w:rFonts w:ascii="Times New Roman" w:hAnsi="Times New Roman" w:cs="Times New Roman"/>
          <w:b/>
          <w:bCs/>
          <w:sz w:val="24"/>
          <w:szCs w:val="24"/>
        </w:rPr>
        <w:t>Conceitos Básicos de Controle de Versão de Software - Centralizado e Distribuído</w:t>
      </w:r>
      <w:r w:rsidRPr="006F6ADB">
        <w:rPr>
          <w:rFonts w:ascii="Times New Roman" w:hAnsi="Times New Roman" w:cs="Times New Roman"/>
          <w:sz w:val="24"/>
          <w:szCs w:val="24"/>
        </w:rPr>
        <w:t>. [S. l.], 11 maio 2016. Disponível em: https://blog.pronus.io/posts/controle-de-versao/conceitos-basicos-de-controle-de-versao-de-software-centralizado-e-distribuido/. Acesso em: 7 out. 2021.</w:t>
      </w:r>
    </w:p>
    <w:p w14:paraId="5BC345C8" w14:textId="3C5D9924" w:rsidR="00915D7E" w:rsidRPr="008837D1" w:rsidRDefault="59AC876D" w:rsidP="009071FD">
      <w:pPr>
        <w:spacing w:line="240" w:lineRule="auto"/>
      </w:pPr>
      <w:r w:rsidRPr="64D089F4">
        <w:rPr>
          <w:rFonts w:ascii="Times New Roman" w:eastAsia="Times New Roman" w:hAnsi="Times New Roman" w:cs="Times New Roman"/>
          <w:color w:val="000000" w:themeColor="text1"/>
          <w:sz w:val="24"/>
          <w:szCs w:val="24"/>
        </w:rPr>
        <w:t xml:space="preserve">DJANGO SOFTWARE FOUNDATION. </w:t>
      </w:r>
      <w:r w:rsidRPr="64D089F4">
        <w:rPr>
          <w:rFonts w:ascii="Times New Roman" w:eastAsia="Times New Roman" w:hAnsi="Times New Roman" w:cs="Times New Roman"/>
          <w:b/>
          <w:bCs/>
          <w:color w:val="000000" w:themeColor="text1"/>
          <w:sz w:val="24"/>
          <w:szCs w:val="24"/>
        </w:rPr>
        <w:t>Documentação do Django</w:t>
      </w:r>
      <w:r w:rsidRPr="64D089F4">
        <w:rPr>
          <w:rFonts w:ascii="Times New Roman" w:eastAsia="Times New Roman" w:hAnsi="Times New Roman" w:cs="Times New Roman"/>
          <w:color w:val="000000" w:themeColor="text1"/>
          <w:sz w:val="24"/>
          <w:szCs w:val="24"/>
        </w:rPr>
        <w:t>: Tudo o que você precisa saber sobre Django. [</w:t>
      </w:r>
      <w:r w:rsidRPr="64D089F4">
        <w:rPr>
          <w:rFonts w:ascii="Times New Roman" w:eastAsia="Times New Roman" w:hAnsi="Times New Roman" w:cs="Times New Roman"/>
          <w:i/>
          <w:iCs/>
          <w:color w:val="000000" w:themeColor="text1"/>
          <w:sz w:val="24"/>
          <w:szCs w:val="24"/>
        </w:rPr>
        <w:t>S. l.</w:t>
      </w:r>
      <w:r w:rsidRPr="64D089F4">
        <w:rPr>
          <w:rFonts w:ascii="Times New Roman" w:eastAsia="Times New Roman" w:hAnsi="Times New Roman" w:cs="Times New Roman"/>
          <w:color w:val="000000" w:themeColor="text1"/>
          <w:sz w:val="24"/>
          <w:szCs w:val="24"/>
        </w:rPr>
        <w:t>], 2021. Disponível em: https://docs.djangoproject.com/pt-br/3.2/. Acesso em: 11 out. 2021.</w:t>
      </w:r>
    </w:p>
    <w:p w14:paraId="2147CD82" w14:textId="6DC8C527" w:rsidR="00DF00A7" w:rsidRPr="008837D1" w:rsidRDefault="49B1A618">
      <w:pPr>
        <w:pStyle w:val="Normal0"/>
      </w:pPr>
      <w:r>
        <w:t xml:space="preserve">ESCOBAR, Herton. </w:t>
      </w:r>
      <w:r w:rsidRPr="64D089F4">
        <w:rPr>
          <w:b/>
          <w:bCs/>
        </w:rPr>
        <w:t>Informação versus conhecimento: Tempo disponível para leitura e reflexão pode ter chegado ao limite</w:t>
      </w:r>
      <w:r>
        <w:t>. Ciência - Estadão, [S. l.], p. 1-2, 12 fev. 2014. Disponível em: https://ciencia.estadao.com.br/blogs/herton-escobar/informacao-versus-conhecimento. Acesso em: 21 set. 2021.</w:t>
      </w:r>
    </w:p>
    <w:p w14:paraId="6AB38F87" w14:textId="77777777" w:rsidR="004B56F9" w:rsidRPr="008837D1" w:rsidRDefault="004B56F9">
      <w:pPr>
        <w:pStyle w:val="Normal0"/>
      </w:pPr>
    </w:p>
    <w:p w14:paraId="4468F67C" w14:textId="6BB93E61" w:rsidR="008837D1" w:rsidRPr="008837D1" w:rsidRDefault="004B56F9">
      <w:pPr>
        <w:pStyle w:val="Normal0"/>
      </w:pPr>
      <w:r w:rsidRPr="008837D1">
        <w:t xml:space="preserve">FERREIRA, Ana Paula. </w:t>
      </w:r>
      <w:r w:rsidRPr="00300275">
        <w:rPr>
          <w:b/>
          <w:bCs/>
        </w:rPr>
        <w:t xml:space="preserve">O Que é Indústria 4.0 na </w:t>
      </w:r>
      <w:r w:rsidR="00BA402F" w:rsidRPr="00300275">
        <w:rPr>
          <w:b/>
          <w:bCs/>
        </w:rPr>
        <w:t>prática</w:t>
      </w:r>
      <w:r w:rsidRPr="00300275">
        <w:rPr>
          <w:b/>
          <w:bCs/>
        </w:rPr>
        <w:t xml:space="preserve"> e Como Ela Vai Impactar a indústria mundial e a brasileira por Genilson Pavão</w:t>
      </w:r>
      <w:r w:rsidRPr="008837D1">
        <w:t>. [S. l.], 11 maio 2018. Disponível em: http://www.engcomp.uema.br/?p=673. Acesso em: 21 set. 2021.</w:t>
      </w:r>
    </w:p>
    <w:p w14:paraId="55F7B872" w14:textId="241CF300" w:rsidR="00DF00A7" w:rsidRDefault="34BF7FE2">
      <w:pPr>
        <w:pStyle w:val="Normal0"/>
      </w:pPr>
      <w:r>
        <w:t xml:space="preserve">FILETO, R. </w:t>
      </w:r>
      <w:r w:rsidRPr="64D089F4">
        <w:rPr>
          <w:b/>
          <w:bCs/>
        </w:rPr>
        <w:t>O Modelo Entidade-Relacionamento</w:t>
      </w:r>
      <w:r>
        <w:t>. 2006. Disponível em: &lt;www.inf.ufsc. br/~r.fileto/Disciplinas/INE5423-2010-1/Aulas/02-MER.pdf&gt;. Acesso em: Acesso em: 10 out. 2021.</w:t>
      </w:r>
    </w:p>
    <w:p w14:paraId="7A1BA3DA" w14:textId="1169D464" w:rsidR="005860E6" w:rsidRDefault="005860E6">
      <w:pPr>
        <w:pStyle w:val="Normal0"/>
      </w:pPr>
    </w:p>
    <w:p w14:paraId="6ABB981D" w14:textId="05A31F1F" w:rsidR="004B56F9" w:rsidRPr="008837D1" w:rsidRDefault="005860E6" w:rsidP="009071FD">
      <w:pPr>
        <w:spacing w:line="240" w:lineRule="auto"/>
      </w:pPr>
      <w:r w:rsidRPr="00567BE6">
        <w:rPr>
          <w:rFonts w:ascii="Times New Roman" w:hAnsi="Times New Roman" w:cs="Times New Roman"/>
          <w:sz w:val="24"/>
          <w:szCs w:val="24"/>
        </w:rPr>
        <w:t xml:space="preserve">FREITAS, Daniel Tannure Menandro de. </w:t>
      </w:r>
      <w:r w:rsidRPr="00300275">
        <w:rPr>
          <w:rFonts w:ascii="Times New Roman" w:hAnsi="Times New Roman" w:cs="Times New Roman"/>
          <w:b/>
          <w:bCs/>
          <w:sz w:val="24"/>
          <w:szCs w:val="24"/>
        </w:rPr>
        <w:t>Análise Comparativa entre Sistemas de Controle de Versões</w:t>
      </w:r>
      <w:r w:rsidRPr="00567BE6">
        <w:rPr>
          <w:rFonts w:ascii="Times New Roman" w:hAnsi="Times New Roman" w:cs="Times New Roman"/>
          <w:sz w:val="24"/>
          <w:szCs w:val="24"/>
        </w:rPr>
        <w:t>. 2010. Trabalho de Conclusão de Curso (Bacharelado em Ciência da Computação) - Universidade Federal de Juiz de Fora, [S. l.], 2010. Disponível em: http://www.ufjf.br/getcomp/files/2013/03/An%C3%A1lise-Comparativa-entre-Sistemas-de-Controle-de-Vers%C3%B5es-Daniel-Tannure-Menandro-de-Freitas.pdf. Acesso em: 8 out. 2021.</w:t>
      </w:r>
    </w:p>
    <w:p w14:paraId="1303E08D" w14:textId="5DED8CC0" w:rsidR="00DF00A7" w:rsidRPr="008837D1" w:rsidRDefault="49B1A618">
      <w:pPr>
        <w:pStyle w:val="Normal0"/>
      </w:pPr>
      <w:r>
        <w:t xml:space="preserve">FÜHR, Regina Candida. </w:t>
      </w:r>
      <w:r w:rsidRPr="64D089F4">
        <w:rPr>
          <w:b/>
          <w:bCs/>
        </w:rPr>
        <w:t>Educação 4.0 e seus impactos no século XXI</w:t>
      </w:r>
      <w:r>
        <w:t>. Editora Realize, [S. l.], p. 1-6, 6 ago. 2018. Disponível em: https://www.editorarealize.com.br/editora/anais/conedu/2018/TRABALHO_EV117_MD4_SA19_ID5295_31082018230201.pdf. Acesso em: 22 set. 2021.</w:t>
      </w:r>
    </w:p>
    <w:p w14:paraId="336DE95B" w14:textId="77777777" w:rsidR="004B56F9" w:rsidRPr="008837D1" w:rsidRDefault="004B56F9" w:rsidP="009071FD">
      <w:pPr>
        <w:pStyle w:val="Normal0"/>
      </w:pPr>
    </w:p>
    <w:p w14:paraId="1A9E2319" w14:textId="4314E34A" w:rsidR="004B56F9" w:rsidRPr="008837D1" w:rsidRDefault="004B56F9" w:rsidP="00E6782E">
      <w:pPr>
        <w:pStyle w:val="Normal0"/>
        <w:spacing w:after="160"/>
      </w:pPr>
      <w:r w:rsidRPr="008837D1">
        <w:t xml:space="preserve">GIL, Antônio Carlos. </w:t>
      </w:r>
      <w:r w:rsidRPr="008837D1">
        <w:rPr>
          <w:b/>
          <w:bCs/>
        </w:rPr>
        <w:t>Metodologia do Ensino Superior</w:t>
      </w:r>
      <w:r w:rsidRPr="008837D1">
        <w:t>. São Paulo: Atlas, 2020. Disponível em: https://integrada.minhabiblioteca.com.br/#/books/9788597023954/. Acesso em: 24 set. 2021.</w:t>
      </w:r>
    </w:p>
    <w:p w14:paraId="117D5269" w14:textId="7D3D8D32" w:rsidR="009E208A" w:rsidRDefault="008837D1">
      <w:pPr>
        <w:pStyle w:val="Normal0"/>
        <w:spacing w:after="160"/>
      </w:pPr>
      <w:r w:rsidRPr="008837D1">
        <w:t xml:space="preserve">GIMENES, I. M. S.; HUZITA, E. H. M. </w:t>
      </w:r>
      <w:r w:rsidRPr="00300275">
        <w:rPr>
          <w:b/>
          <w:bCs/>
        </w:rPr>
        <w:t>Desenvolvimento baseado em componentes: conceitos e técnicas</w:t>
      </w:r>
      <w:r w:rsidRPr="008837D1">
        <w:t>. São Paulo: Ciência Moderna, 2005.</w:t>
      </w:r>
    </w:p>
    <w:p w14:paraId="10AEBD49" w14:textId="3D5EA323" w:rsidR="009E208A" w:rsidRDefault="008837D1" w:rsidP="009071FD">
      <w:pPr>
        <w:pStyle w:val="Normal0"/>
        <w:spacing w:after="160"/>
      </w:pPr>
      <w:r w:rsidRPr="008837D1">
        <w:t xml:space="preserve">HEUSER, C. A. </w:t>
      </w:r>
      <w:r w:rsidRPr="00300275">
        <w:rPr>
          <w:b/>
          <w:bCs/>
        </w:rPr>
        <w:t>Projeto de banco de dados</w:t>
      </w:r>
      <w:r w:rsidRPr="008837D1">
        <w:t>. Porto Alegre: Bookman, 2009. (Série Livros Didáticos Informática UFRGS).</w:t>
      </w:r>
    </w:p>
    <w:p w14:paraId="770A3B77" w14:textId="72A545CF" w:rsidR="009E208A" w:rsidRDefault="005860E6" w:rsidP="00E6782E">
      <w:pPr>
        <w:spacing w:line="240" w:lineRule="auto"/>
        <w:rPr>
          <w:rFonts w:ascii="Times New Roman" w:hAnsi="Times New Roman" w:cs="Times New Roman"/>
          <w:sz w:val="24"/>
          <w:szCs w:val="24"/>
        </w:rPr>
      </w:pPr>
      <w:r w:rsidRPr="00B677F2">
        <w:rPr>
          <w:rFonts w:ascii="Times New Roman" w:hAnsi="Times New Roman" w:cs="Times New Roman"/>
          <w:sz w:val="24"/>
          <w:szCs w:val="24"/>
        </w:rPr>
        <w:t xml:space="preserve">HOSTGATOR. </w:t>
      </w:r>
      <w:r w:rsidRPr="00300275">
        <w:rPr>
          <w:rFonts w:ascii="Times New Roman" w:hAnsi="Times New Roman" w:cs="Times New Roman"/>
          <w:b/>
          <w:bCs/>
          <w:sz w:val="24"/>
          <w:szCs w:val="24"/>
        </w:rPr>
        <w:t>Conheça o Git, o sistema de versionamento que protege os projetos</w:t>
      </w:r>
      <w:r w:rsidRPr="00B677F2">
        <w:rPr>
          <w:rFonts w:ascii="Times New Roman" w:hAnsi="Times New Roman" w:cs="Times New Roman"/>
          <w:sz w:val="24"/>
          <w:szCs w:val="24"/>
        </w:rPr>
        <w:t>. [S. l.], 1 jul. 2020. Disponível em: https://www.hostgator.com.br/blog/git-o-sistema-de-controle/. Acesso em: 6 out. 2021.</w:t>
      </w:r>
    </w:p>
    <w:p w14:paraId="067C91C4" w14:textId="3A3290F0" w:rsidR="009E208A" w:rsidRDefault="7417035F" w:rsidP="009071FD">
      <w:pPr>
        <w:spacing w:line="240" w:lineRule="auto"/>
      </w:pPr>
      <w:r w:rsidRPr="50DFDF73">
        <w:rPr>
          <w:rFonts w:ascii="Times New Roman" w:hAnsi="Times New Roman" w:cs="Times New Roman"/>
          <w:sz w:val="24"/>
          <w:szCs w:val="24"/>
        </w:rPr>
        <w:t xml:space="preserve">KFOURI, Tiago de Oliveira. </w:t>
      </w:r>
      <w:r w:rsidRPr="50DFDF73">
        <w:rPr>
          <w:rFonts w:ascii="Times New Roman" w:hAnsi="Times New Roman" w:cs="Times New Roman"/>
          <w:b/>
          <w:bCs/>
          <w:sz w:val="24"/>
          <w:szCs w:val="24"/>
        </w:rPr>
        <w:t>Análise de projetos no GitHub que utilizam Behavior Driven Development</w:t>
      </w:r>
      <w:r w:rsidRPr="50DFDF73">
        <w:rPr>
          <w:rFonts w:ascii="Times New Roman" w:hAnsi="Times New Roman" w:cs="Times New Roman"/>
          <w:sz w:val="24"/>
          <w:szCs w:val="24"/>
        </w:rPr>
        <w:t xml:space="preserve">. 2019. xi, 60 f. Trabalho de Conclusão de Curso (Bacharelado em Ciência da </w:t>
      </w:r>
      <w:r w:rsidR="491369EB" w:rsidRPr="50DFDF73">
        <w:rPr>
          <w:rFonts w:ascii="Times New Roman" w:hAnsi="Times New Roman" w:cs="Times New Roman"/>
          <w:sz w:val="24"/>
          <w:szCs w:val="24"/>
        </w:rPr>
        <w:t xml:space="preserve">Computação) - </w:t>
      </w:r>
      <w:r w:rsidRPr="50DFDF73">
        <w:rPr>
          <w:rFonts w:ascii="Times New Roman" w:hAnsi="Times New Roman" w:cs="Times New Roman"/>
          <w:sz w:val="24"/>
          <w:szCs w:val="24"/>
        </w:rPr>
        <w:t xml:space="preserve">Universidade de Brasília, Brasília, 2019. Disponível em: </w:t>
      </w:r>
      <w:r w:rsidR="5AB534EE" w:rsidRPr="50DFDF73">
        <w:rPr>
          <w:rFonts w:ascii="Times New Roman" w:hAnsi="Times New Roman" w:cs="Times New Roman"/>
          <w:sz w:val="24"/>
          <w:szCs w:val="24"/>
        </w:rPr>
        <w:t>https://bdm.unb.br/handle/10483/24419</w:t>
      </w:r>
      <w:r w:rsidRPr="50DFDF73">
        <w:rPr>
          <w:rFonts w:ascii="Times New Roman" w:hAnsi="Times New Roman" w:cs="Times New Roman"/>
          <w:sz w:val="24"/>
          <w:szCs w:val="24"/>
        </w:rPr>
        <w:t>. Acesso em: 7 out. 2021.</w:t>
      </w:r>
    </w:p>
    <w:p w14:paraId="1F0FBAF1" w14:textId="068C1395" w:rsidR="009E208A" w:rsidRDefault="00BD17F7" w:rsidP="009071FD">
      <w:pPr>
        <w:pStyle w:val="Normal0"/>
        <w:spacing w:after="160"/>
      </w:pPr>
      <w:r w:rsidRPr="008837D1">
        <w:t>LJUBOMIR, PERKOVIC. I</w:t>
      </w:r>
      <w:r w:rsidRPr="008837D1">
        <w:rPr>
          <w:b/>
          <w:bCs/>
        </w:rPr>
        <w:t>ntrodução à Computação Usando Python - Um Foco no Desenvolvimento de Aplicações</w:t>
      </w:r>
      <w:r w:rsidRPr="008837D1">
        <w:t>. São Paulo: Grupo GEN, 2016. 9788521630937. Disponível em: https://integrada.minhabiblioteca.com.br/#/books/9788521630937/. Acesso em: 03 out. 2021.</w:t>
      </w:r>
    </w:p>
    <w:p w14:paraId="66E1B641" w14:textId="46D7FF04" w:rsidR="00BD17F7" w:rsidRPr="008837D1" w:rsidRDefault="008837D1" w:rsidP="00E6782E">
      <w:pPr>
        <w:pStyle w:val="Normal0"/>
      </w:pPr>
      <w:r w:rsidRPr="008837D1">
        <w:t xml:space="preserve">MACHADO, F. N. R. </w:t>
      </w:r>
      <w:r w:rsidRPr="000740E0">
        <w:rPr>
          <w:b/>
          <w:bCs/>
        </w:rPr>
        <w:t>Banco de dados: projeto e implementação.</w:t>
      </w:r>
      <w:r w:rsidRPr="008837D1">
        <w:t xml:space="preserve"> São Paulo: Érica, 2014. OLIVEIRA, C. H. P. SQL: curso prático. São Paulo: Novatec, 2002.</w:t>
      </w:r>
    </w:p>
    <w:p w14:paraId="50449C26" w14:textId="0282F8A7" w:rsidR="00BD17F7" w:rsidRDefault="00BD17F7" w:rsidP="00E6782E">
      <w:pPr>
        <w:pStyle w:val="Normal0"/>
        <w:spacing w:after="160"/>
        <w:rPr>
          <w:ins w:id="40" w:author="Raul Segundo Fernandes" w:date="2021-11-19T11:31:00Z"/>
        </w:rPr>
      </w:pPr>
      <w:r w:rsidRPr="008837D1">
        <w:t xml:space="preserve">MACIEL, F.M.D. B. </w:t>
      </w:r>
      <w:r w:rsidRPr="008837D1">
        <w:rPr>
          <w:b/>
          <w:bCs/>
        </w:rPr>
        <w:t>Python e Django</w:t>
      </w:r>
      <w:r w:rsidRPr="008837D1">
        <w:t>. Rio de Janeiro: Editora Alta Books, 2020. Disponível em: https://integrada.minhabiblioteca.com.br/#/books/9786555200973/. Acesso em: 03 Oct 2021</w:t>
      </w:r>
      <w:r w:rsidR="007C2E43">
        <w:t>.</w:t>
      </w:r>
    </w:p>
    <w:p w14:paraId="40875ECC" w14:textId="5AACE5FB" w:rsidR="002C6B1D" w:rsidRDefault="2F9C6160" w:rsidP="00E6782E">
      <w:pPr>
        <w:pStyle w:val="Normal0"/>
        <w:spacing w:after="160"/>
        <w:rPr>
          <w:ins w:id="41" w:author="Raul Segundo Fernandes" w:date="2021-11-19T11:32:00Z"/>
        </w:rPr>
      </w:pPr>
      <w:r>
        <w:t xml:space="preserve">MANZANO, José.Augusto.N. G. </w:t>
      </w:r>
      <w:r w:rsidRPr="2A5C8022">
        <w:rPr>
          <w:b/>
          <w:bCs/>
        </w:rPr>
        <w:t>MySQL 5.5 Interativo: Guia Essencial de Orientação e Desenvolvimento</w:t>
      </w:r>
      <w:r>
        <w:t>. São Paulo: Saraiva, 2011. Disponível em:</w:t>
      </w:r>
      <w:ins w:id="42" w:author="Raul Segundo Fernandes" w:date="2021-11-19T11:32:00Z">
        <w:r w:rsidR="0A0504ED">
          <w:t xml:space="preserve"> </w:t>
        </w:r>
      </w:ins>
      <w:r>
        <w:t>https://integrada.minhabiblioteca.com.br/#/books/9788536519449/. Acesso em: 10 out. 2021.</w:t>
      </w:r>
    </w:p>
    <w:p w14:paraId="4952F6DE" w14:textId="175CFEFA" w:rsidR="00B20EBE" w:rsidRDefault="107BE753" w:rsidP="00E6782E">
      <w:pPr>
        <w:pStyle w:val="Normal0"/>
        <w:spacing w:after="160"/>
      </w:pPr>
      <w:r>
        <w:t xml:space="preserve">MIAMOTO, C. V. P. </w:t>
      </w:r>
      <w:r w:rsidRPr="50DFDF73">
        <w:rPr>
          <w:b/>
          <w:bCs/>
          <w:rPrChange w:id="43" w:author="Raul Segundo Fernandes" w:date="2021-11-19T11:34:00Z">
            <w:rPr/>
          </w:rPrChange>
        </w:rPr>
        <w:t>Refinamento de um Diagrama Entidade-Relacionamento: estudo de caso em um sistema ERP</w:t>
      </w:r>
      <w:r>
        <w:t>. 2012. 24 f. Monografia (Curso de Especialização em Informática com ênfase em Análise Orientada à Objetos) - Universidade Federal do Paraná</w:t>
      </w:r>
      <w:r w:rsidR="44720BEE">
        <w:t xml:space="preserve">. </w:t>
      </w:r>
      <w:r>
        <w:t>Disponível em:</w:t>
      </w:r>
      <w:r w:rsidR="5F96AA99">
        <w:t xml:space="preserve"> https://acervodigital.ufpr.br/bitstream/handle/1884/38542/R%20-%20E%20-20CRISTIANE%20VIEIRA%20PROENCA%20 MIAMOTO.pdf?sequence=1&amp;isAllowed=y.</w:t>
      </w:r>
      <w:r w:rsidR="44720BEE">
        <w:t xml:space="preserve"> Acesso em: 10 out. 2021.</w:t>
      </w:r>
    </w:p>
    <w:p w14:paraId="6AB9E5B9" w14:textId="3E96C0C6" w:rsidR="009E208A" w:rsidRDefault="7417035F" w:rsidP="00E6782E">
      <w:pPr>
        <w:spacing w:line="240" w:lineRule="auto"/>
        <w:rPr>
          <w:rFonts w:ascii="Times New Roman" w:hAnsi="Times New Roman" w:cs="Times New Roman"/>
          <w:sz w:val="24"/>
          <w:szCs w:val="24"/>
        </w:rPr>
      </w:pPr>
      <w:r w:rsidRPr="50DFDF73">
        <w:rPr>
          <w:rFonts w:ascii="Times New Roman" w:hAnsi="Times New Roman" w:cs="Times New Roman"/>
          <w:sz w:val="24"/>
          <w:szCs w:val="24"/>
        </w:rPr>
        <w:lastRenderedPageBreak/>
        <w:t xml:space="preserve">MOURA, Marcello Henrique Dias de. </w:t>
      </w:r>
      <w:r w:rsidRPr="50DFDF73">
        <w:rPr>
          <w:rFonts w:ascii="Times New Roman" w:hAnsi="Times New Roman" w:cs="Times New Roman"/>
          <w:b/>
          <w:bCs/>
          <w:sz w:val="24"/>
          <w:szCs w:val="24"/>
        </w:rPr>
        <w:t>Comparação entre desenvolvedores de software a partir de dados obtidos em repositório de controle de versão</w:t>
      </w:r>
      <w:r w:rsidRPr="50DFDF73">
        <w:rPr>
          <w:rFonts w:ascii="Times New Roman" w:hAnsi="Times New Roman" w:cs="Times New Roman"/>
          <w:sz w:val="24"/>
          <w:szCs w:val="24"/>
        </w:rPr>
        <w:t>. 2013. 126 f. Dissertação (Mestrado em Ciência da Computação) - Universidade Federal de Goiás. Disponível em: http://repositorio.bc.ufg.br/tede/handle/tede/7944. Acesso em: 9 out. 2021.</w:t>
      </w:r>
    </w:p>
    <w:p w14:paraId="18ACB238" w14:textId="325311C0" w:rsidR="009E208A" w:rsidRDefault="13D8C659" w:rsidP="009071FD">
      <w:pPr>
        <w:pStyle w:val="Normal0"/>
        <w:spacing w:after="160"/>
      </w:pPr>
      <w:r>
        <w:t xml:space="preserve">OKUYAMA, Fabio Yoshimitsu. </w:t>
      </w:r>
      <w:r w:rsidRPr="50DFDF73">
        <w:rPr>
          <w:b/>
          <w:bCs/>
        </w:rPr>
        <w:t>Desenvolvimento de software I</w:t>
      </w:r>
      <w:del w:id="44" w:author="Raul Segundo Fernandes" w:date="2021-11-19T11:38:00Z">
        <w:r w:rsidR="001617CE" w:rsidRPr="50DFDF73" w:rsidDel="13D8C659">
          <w:rPr>
            <w:b/>
            <w:bCs/>
          </w:rPr>
          <w:delText xml:space="preserve"> </w:delText>
        </w:r>
      </w:del>
      <w:r w:rsidRPr="50DFDF73">
        <w:rPr>
          <w:b/>
          <w:bCs/>
        </w:rPr>
        <w:t>: Conceitos básicos</w:t>
      </w:r>
      <w:r>
        <w:t xml:space="preserve"> – Porto </w:t>
      </w:r>
      <w:r w:rsidR="2BC95A43">
        <w:t>Alegre:</w:t>
      </w:r>
      <w:r>
        <w:t xml:space="preserve"> Bookman, 2014.</w:t>
      </w:r>
    </w:p>
    <w:p w14:paraId="02A503A2" w14:textId="294EE158" w:rsidR="009E208A" w:rsidRDefault="7417035F" w:rsidP="009071FD">
      <w:pPr>
        <w:spacing w:line="240" w:lineRule="auto"/>
      </w:pPr>
      <w:r w:rsidRPr="50DFDF73">
        <w:rPr>
          <w:rFonts w:ascii="Times New Roman" w:hAnsi="Times New Roman" w:cs="Times New Roman"/>
          <w:sz w:val="24"/>
          <w:szCs w:val="24"/>
        </w:rPr>
        <w:t>PALESTINO, Caroline Munhoz Corrêa</w:t>
      </w:r>
      <w:r w:rsidRPr="50DFDF73">
        <w:rPr>
          <w:rFonts w:ascii="Times New Roman" w:hAnsi="Times New Roman" w:cs="Times New Roman"/>
          <w:b/>
          <w:bCs/>
          <w:sz w:val="24"/>
          <w:szCs w:val="24"/>
        </w:rPr>
        <w:t>. Estudo de tecnologias de controle de versões de software</w:t>
      </w:r>
      <w:r w:rsidRPr="50DFDF73">
        <w:rPr>
          <w:rFonts w:ascii="Times New Roman" w:hAnsi="Times New Roman" w:cs="Times New Roman"/>
          <w:sz w:val="24"/>
          <w:szCs w:val="24"/>
        </w:rPr>
        <w:t>. 2015. 72 f. Trabalho de Conclusão de Curso (Bacharel</w:t>
      </w:r>
      <w:r w:rsidR="7824EF41" w:rsidRPr="50DFDF73">
        <w:rPr>
          <w:rFonts w:ascii="Times New Roman" w:hAnsi="Times New Roman" w:cs="Times New Roman"/>
          <w:sz w:val="24"/>
          <w:szCs w:val="24"/>
        </w:rPr>
        <w:t>ado</w:t>
      </w:r>
      <w:r w:rsidRPr="50DFDF73">
        <w:rPr>
          <w:rFonts w:ascii="Times New Roman" w:hAnsi="Times New Roman" w:cs="Times New Roman"/>
          <w:sz w:val="24"/>
          <w:szCs w:val="24"/>
        </w:rPr>
        <w:t xml:space="preserve"> em Gestão da Informação)</w:t>
      </w:r>
      <w:r w:rsidR="54F4CC4C" w:rsidRPr="50DFDF73">
        <w:rPr>
          <w:rFonts w:ascii="Times New Roman" w:hAnsi="Times New Roman" w:cs="Times New Roman"/>
          <w:sz w:val="24"/>
          <w:szCs w:val="24"/>
        </w:rPr>
        <w:t xml:space="preserve">. </w:t>
      </w:r>
      <w:r w:rsidRPr="50DFDF73">
        <w:rPr>
          <w:rFonts w:ascii="Times New Roman" w:hAnsi="Times New Roman" w:cs="Times New Roman"/>
          <w:sz w:val="24"/>
          <w:szCs w:val="24"/>
        </w:rPr>
        <w:t>Universidade Federal do Paraná</w:t>
      </w:r>
      <w:r w:rsidR="7824EF41" w:rsidRPr="50DFDF73">
        <w:rPr>
          <w:rFonts w:ascii="Times New Roman" w:hAnsi="Times New Roman" w:cs="Times New Roman"/>
          <w:sz w:val="24"/>
          <w:szCs w:val="24"/>
        </w:rPr>
        <w:t xml:space="preserve">. </w:t>
      </w:r>
      <w:r w:rsidRPr="50DFDF73">
        <w:rPr>
          <w:rFonts w:ascii="Times New Roman" w:hAnsi="Times New Roman" w:cs="Times New Roman"/>
          <w:sz w:val="24"/>
          <w:szCs w:val="24"/>
        </w:rPr>
        <w:t xml:space="preserve">Disponível em: </w:t>
      </w:r>
      <w:r w:rsidR="5AB534EE" w:rsidRPr="50DFDF73">
        <w:rPr>
          <w:rFonts w:ascii="Times New Roman" w:hAnsi="Times New Roman" w:cs="Times New Roman"/>
          <w:sz w:val="24"/>
          <w:szCs w:val="24"/>
        </w:rPr>
        <w:t>https://acervodigital</w:t>
      </w:r>
      <w:r w:rsidRPr="50DFDF73">
        <w:rPr>
          <w:rFonts w:ascii="Times New Roman" w:hAnsi="Times New Roman" w:cs="Times New Roman"/>
          <w:sz w:val="24"/>
          <w:szCs w:val="24"/>
        </w:rPr>
        <w:t>.ufpr.br/handle/1884/41087. Acesso em: 9 out. 2021.</w:t>
      </w:r>
    </w:p>
    <w:p w14:paraId="69D84038" w14:textId="08E072D2" w:rsidR="00DF00A7" w:rsidRPr="008837D1" w:rsidRDefault="49B1A618">
      <w:pPr>
        <w:pStyle w:val="Normal0"/>
      </w:pPr>
      <w:r>
        <w:t xml:space="preserve">PASSOS, Marize Lyra Silva. </w:t>
      </w:r>
      <w:r w:rsidRPr="64D089F4">
        <w:rPr>
          <w:b/>
          <w:bCs/>
        </w:rPr>
        <w:t>Da Educação 1.0 a Educação 4.0: os caminhos da educação e as novas possibilidades</w:t>
      </w:r>
      <w:r>
        <w:t xml:space="preserve">. [S. l.], 31 ago. 2019. Disponível em: </w:t>
      </w:r>
      <w:r w:rsidR="00D42EB8" w:rsidRPr="00D42EB8">
        <w:t>https://www.marizepassos.com/post/educa%C3%A7%C3%A3o-1-0-a-educa%C3%A7%C3%A3o-4-0-os-caminhos-da-educa%C3%A7%C3%A3o-e-as-novas-possibilidades-para-a-educa%C3%A7%C3%A3o</w:t>
      </w:r>
      <w:r>
        <w:t>.</w:t>
      </w:r>
    </w:p>
    <w:p w14:paraId="67D4696E" w14:textId="77777777" w:rsidR="009E208A" w:rsidRPr="008837D1" w:rsidRDefault="009E208A">
      <w:pPr>
        <w:pStyle w:val="Normal0"/>
      </w:pPr>
    </w:p>
    <w:p w14:paraId="65782F8A" w14:textId="5F05897E" w:rsidR="009E208A" w:rsidRDefault="3FCB32C4" w:rsidP="009071FD">
      <w:pPr>
        <w:spacing w:line="240" w:lineRule="auto"/>
      </w:pPr>
      <w:r w:rsidRPr="50DFDF73">
        <w:rPr>
          <w:rFonts w:ascii="Times New Roman" w:hAnsi="Times New Roman" w:cs="Times New Roman"/>
          <w:sz w:val="24"/>
          <w:szCs w:val="24"/>
        </w:rPr>
        <w:t>PICHETTI, Roni. F.; VIDA, Edinilson</w:t>
      </w:r>
      <w:ins w:id="45" w:author="Raul Segundo Fernandes" w:date="2021-11-19T11:39:00Z">
        <w:r w:rsidR="69E9B245" w:rsidRPr="50DFDF73">
          <w:rPr>
            <w:rFonts w:ascii="Times New Roman" w:hAnsi="Times New Roman" w:cs="Times New Roman"/>
            <w:sz w:val="24"/>
            <w:szCs w:val="24"/>
          </w:rPr>
          <w:t xml:space="preserve"> </w:t>
        </w:r>
      </w:ins>
      <w:del w:id="46" w:author="Raul Segundo Fernandes" w:date="2021-11-19T11:39:00Z">
        <w:r w:rsidR="008837D1" w:rsidRPr="50DFDF73" w:rsidDel="3FCB32C4">
          <w:rPr>
            <w:rFonts w:ascii="Times New Roman" w:hAnsi="Times New Roman" w:cs="Times New Roman"/>
            <w:sz w:val="24"/>
            <w:szCs w:val="24"/>
          </w:rPr>
          <w:delText>.</w:delText>
        </w:r>
      </w:del>
      <w:r w:rsidRPr="50DFDF73">
        <w:rPr>
          <w:rFonts w:ascii="Times New Roman" w:hAnsi="Times New Roman" w:cs="Times New Roman"/>
          <w:sz w:val="24"/>
          <w:szCs w:val="24"/>
        </w:rPr>
        <w:t>da. S.; CORTES, Vanessa</w:t>
      </w:r>
      <w:ins w:id="47" w:author="Raul Segundo Fernandes" w:date="2021-11-19T11:44:00Z">
        <w:r w:rsidR="3245CEE3" w:rsidRPr="50DFDF73">
          <w:rPr>
            <w:rFonts w:ascii="Times New Roman" w:hAnsi="Times New Roman" w:cs="Times New Roman"/>
            <w:sz w:val="24"/>
            <w:szCs w:val="24"/>
          </w:rPr>
          <w:t>;</w:t>
        </w:r>
      </w:ins>
      <w:del w:id="48" w:author="Raul Segundo Fernandes" w:date="2021-11-19T11:44:00Z">
        <w:r w:rsidR="008837D1" w:rsidRPr="50DFDF73" w:rsidDel="3FCB32C4">
          <w:rPr>
            <w:rFonts w:ascii="Times New Roman" w:hAnsi="Times New Roman" w:cs="Times New Roman"/>
            <w:sz w:val="24"/>
            <w:szCs w:val="24"/>
          </w:rPr>
          <w:delText>.</w:delText>
        </w:r>
      </w:del>
      <w:ins w:id="49" w:author="Raul Segundo Fernandes" w:date="2021-11-19T11:39:00Z">
        <w:r w:rsidR="69E9B245" w:rsidRPr="50DFDF73">
          <w:rPr>
            <w:rFonts w:ascii="Times New Roman" w:hAnsi="Times New Roman" w:cs="Times New Roman"/>
            <w:sz w:val="24"/>
            <w:szCs w:val="24"/>
          </w:rPr>
          <w:t xml:space="preserve"> </w:t>
        </w:r>
      </w:ins>
      <w:r w:rsidRPr="50DFDF73">
        <w:rPr>
          <w:rFonts w:ascii="Times New Roman" w:hAnsi="Times New Roman" w:cs="Times New Roman"/>
          <w:sz w:val="24"/>
          <w:szCs w:val="24"/>
        </w:rPr>
        <w:t>Stangherlin</w:t>
      </w:r>
      <w:ins w:id="50" w:author="Raul Segundo Fernandes" w:date="2021-11-19T11:44:00Z">
        <w:r w:rsidR="3245CEE3" w:rsidRPr="50DFDF73">
          <w:rPr>
            <w:rFonts w:ascii="Times New Roman" w:hAnsi="Times New Roman" w:cs="Times New Roman"/>
            <w:sz w:val="24"/>
            <w:szCs w:val="24"/>
          </w:rPr>
          <w:t xml:space="preserve"> </w:t>
        </w:r>
      </w:ins>
      <w:del w:id="51" w:author="Raul Segundo Fernandes" w:date="2021-11-19T11:44:00Z">
        <w:r w:rsidR="008837D1" w:rsidRPr="50DFDF73" w:rsidDel="3FCB32C4">
          <w:rPr>
            <w:rFonts w:ascii="Times New Roman" w:hAnsi="Times New Roman" w:cs="Times New Roman"/>
            <w:sz w:val="24"/>
            <w:szCs w:val="24"/>
          </w:rPr>
          <w:delText>.</w:delText>
        </w:r>
      </w:del>
      <w:r w:rsidRPr="50DFDF73">
        <w:rPr>
          <w:rFonts w:ascii="Times New Roman" w:hAnsi="Times New Roman" w:cs="Times New Roman"/>
          <w:sz w:val="24"/>
          <w:szCs w:val="24"/>
        </w:rPr>
        <w:t xml:space="preserve">Machado. P. </w:t>
      </w:r>
      <w:r w:rsidRPr="50DFDF73">
        <w:rPr>
          <w:rFonts w:ascii="Times New Roman" w:hAnsi="Times New Roman" w:cs="Times New Roman"/>
          <w:b/>
          <w:bCs/>
          <w:sz w:val="24"/>
          <w:szCs w:val="24"/>
        </w:rPr>
        <w:t>Banco de Dados</w:t>
      </w:r>
      <w:r w:rsidRPr="50DFDF73">
        <w:rPr>
          <w:rFonts w:ascii="Times New Roman" w:hAnsi="Times New Roman" w:cs="Times New Roman"/>
          <w:sz w:val="24"/>
          <w:szCs w:val="24"/>
        </w:rPr>
        <w:t>.</w:t>
      </w:r>
      <w:r w:rsidR="14478F03" w:rsidRPr="50DFDF73">
        <w:rPr>
          <w:rFonts w:ascii="Times New Roman" w:hAnsi="Times New Roman" w:cs="Times New Roman"/>
          <w:sz w:val="24"/>
          <w:szCs w:val="24"/>
        </w:rPr>
        <w:t xml:space="preserve"> </w:t>
      </w:r>
      <w:r w:rsidR="14478F03">
        <w:t xml:space="preserve">Porto Alegre: </w:t>
      </w:r>
      <w:r w:rsidRPr="50DFDF73">
        <w:rPr>
          <w:rFonts w:ascii="Times New Roman" w:hAnsi="Times New Roman" w:cs="Times New Roman"/>
          <w:sz w:val="24"/>
          <w:szCs w:val="24"/>
        </w:rPr>
        <w:t xml:space="preserve"> Grupo A, 2021. 9786556900186. Disponível em: https://integrada.minhabiblioteca.com.br/#/books/9786556900186/. Acesso em: 10 out. 2021.</w:t>
      </w:r>
    </w:p>
    <w:p w14:paraId="43D5DD17" w14:textId="789593A2" w:rsidR="009E208A" w:rsidRDefault="008837D1">
      <w:pPr>
        <w:pStyle w:val="Normal0"/>
        <w:rPr>
          <w:ins w:id="52" w:author="Raul Segundo Fernandes" w:date="2021-11-19T11:45:00Z"/>
        </w:rPr>
      </w:pPr>
      <w:r w:rsidRPr="008837D1">
        <w:t xml:space="preserve">PRESSMAN, R. S.; MAXIM, B. R. </w:t>
      </w:r>
      <w:r w:rsidRPr="000740E0">
        <w:rPr>
          <w:b/>
          <w:bCs/>
        </w:rPr>
        <w:t>Engenharia de software: uma abordagem profissional. 7</w:t>
      </w:r>
      <w:r w:rsidRPr="008837D1">
        <w:t>. ed. Porto Alegre: AMGH, 2011.</w:t>
      </w:r>
    </w:p>
    <w:p w14:paraId="113CC055" w14:textId="77777777" w:rsidR="00CC47AF" w:rsidRPr="008837D1" w:rsidRDefault="00CC47AF">
      <w:pPr>
        <w:pStyle w:val="Normal0"/>
      </w:pPr>
    </w:p>
    <w:p w14:paraId="67867DEA" w14:textId="78439255" w:rsidR="005860E6" w:rsidRPr="009A5F29" w:rsidDel="00E6782E" w:rsidRDefault="665812FE">
      <w:pPr>
        <w:spacing w:line="240" w:lineRule="auto"/>
        <w:rPr>
          <w:rFonts w:ascii="Times New Roman" w:hAnsi="Times New Roman" w:cs="Times New Roman"/>
          <w:sz w:val="24"/>
          <w:szCs w:val="24"/>
        </w:rPr>
      </w:pPr>
      <w:r w:rsidRPr="2A5C8022">
        <w:rPr>
          <w:rFonts w:ascii="Times New Roman" w:hAnsi="Times New Roman" w:cs="Times New Roman"/>
          <w:sz w:val="24"/>
          <w:szCs w:val="24"/>
        </w:rPr>
        <w:t xml:space="preserve">RAMOS, Erivan de S., FREITAS, Rejane C. </w:t>
      </w:r>
      <w:r w:rsidRPr="2A5C8022">
        <w:rPr>
          <w:rFonts w:ascii="Times New Roman" w:hAnsi="Times New Roman" w:cs="Times New Roman"/>
          <w:b/>
          <w:bCs/>
          <w:sz w:val="24"/>
          <w:szCs w:val="24"/>
        </w:rPr>
        <w:t>Análise Comparativa de Sistemas de Controle de Versões Baseados em Código Aberto</w:t>
      </w:r>
      <w:r w:rsidRPr="2A5C8022">
        <w:rPr>
          <w:rFonts w:ascii="Times New Roman" w:hAnsi="Times New Roman" w:cs="Times New Roman"/>
          <w:sz w:val="24"/>
          <w:szCs w:val="24"/>
        </w:rPr>
        <w:t>. Disponível em: http://www.infobrasil.inf.br/userfiles/28-05-S1-1-68581-Analise%20Comparativa.pdf. Acesso em: 4 out. 2021.</w:t>
      </w:r>
    </w:p>
    <w:p w14:paraId="41BF6B5C" w14:textId="446F2B0C" w:rsidR="005860E6" w:rsidRPr="008837D1" w:rsidRDefault="6E91F078" w:rsidP="2A5C8022">
      <w:pPr>
        <w:spacing w:line="240" w:lineRule="auto"/>
        <w:rPr>
          <w:rFonts w:ascii="Times New Roman" w:hAnsi="Times New Roman" w:cs="Times New Roman"/>
          <w:sz w:val="24"/>
          <w:szCs w:val="24"/>
        </w:rPr>
      </w:pPr>
      <w:r w:rsidRPr="2A5C8022">
        <w:rPr>
          <w:rFonts w:ascii="Times New Roman" w:hAnsi="Times New Roman" w:cs="Times New Roman"/>
          <w:sz w:val="24"/>
          <w:szCs w:val="24"/>
        </w:rPr>
        <w:t xml:space="preserve">RECHE, Marcelo Mesquita; MUNIZ, Raquel Janissek. </w:t>
      </w:r>
      <w:r w:rsidRPr="2A5C8022">
        <w:rPr>
          <w:rFonts w:ascii="Times New Roman" w:hAnsi="Times New Roman" w:cs="Times New Roman"/>
          <w:b/>
          <w:bCs/>
          <w:sz w:val="24"/>
          <w:szCs w:val="24"/>
        </w:rPr>
        <w:t>Inteligência estratégica e design thinking: conceitos complementares, sequenciais e recorrentes para estratégia inovativa</w:t>
      </w:r>
      <w:r w:rsidRPr="2A5C8022">
        <w:rPr>
          <w:rFonts w:ascii="Times New Roman" w:hAnsi="Times New Roman" w:cs="Times New Roman"/>
          <w:sz w:val="24"/>
          <w:szCs w:val="24"/>
        </w:rPr>
        <w:t>. Rio de Grande do Sul, 2018. Disponível em: https://lume.ufrgs.br/handle/10183/187347. Acesso em: 4 out. 2021.</w:t>
      </w:r>
    </w:p>
    <w:p w14:paraId="4E218DA3" w14:textId="77D3499E" w:rsidR="009E208A" w:rsidRDefault="50A5D8F3">
      <w:pPr>
        <w:spacing w:line="240" w:lineRule="auto"/>
        <w:rPr>
          <w:rFonts w:ascii="Times New Roman" w:hAnsi="Times New Roman" w:cs="Times New Roman"/>
          <w:sz w:val="24"/>
          <w:szCs w:val="24"/>
        </w:rPr>
      </w:pPr>
      <w:r w:rsidRPr="2A5C8022">
        <w:rPr>
          <w:rFonts w:ascii="Times New Roman" w:hAnsi="Times New Roman" w:cs="Times New Roman"/>
          <w:sz w:val="24"/>
          <w:szCs w:val="24"/>
        </w:rPr>
        <w:t>RODRIGUES, J</w:t>
      </w:r>
      <w:r w:rsidRPr="2A5C8022">
        <w:rPr>
          <w:rFonts w:ascii="Times New Roman" w:hAnsi="Times New Roman" w:cs="Times New Roman"/>
          <w:b/>
          <w:bCs/>
          <w:sz w:val="24"/>
          <w:szCs w:val="24"/>
        </w:rPr>
        <w:t>. Modelo Entidade Relacionamento (MER) e Diagrama Entidade-Rela-cionamento (DER).</w:t>
      </w:r>
      <w:r w:rsidRPr="2A5C8022">
        <w:rPr>
          <w:rFonts w:ascii="Times New Roman" w:hAnsi="Times New Roman" w:cs="Times New Roman"/>
          <w:sz w:val="24"/>
          <w:szCs w:val="24"/>
        </w:rPr>
        <w:t xml:space="preserve"> 2014. Disponível em: &lt;https://www.devmedia.com.br/modelo--entidade-relacionamento-mer-e-diagrama-entidade-relacionamento-der/14332&gt;. Acesso em: 10 out. 2021.</w:t>
      </w:r>
    </w:p>
    <w:p w14:paraId="2D31FA6D" w14:textId="4FCEE7FE" w:rsidR="2C41C84E" w:rsidRDefault="2C41C84E" w:rsidP="2A5C8022">
      <w:pPr>
        <w:spacing w:line="240" w:lineRule="auto"/>
        <w:rPr>
          <w:rFonts w:ascii="Times New Roman" w:hAnsi="Times New Roman" w:cs="Times New Roman"/>
          <w:sz w:val="24"/>
          <w:szCs w:val="24"/>
        </w:rPr>
      </w:pPr>
      <w:r w:rsidRPr="2A5C8022">
        <w:rPr>
          <w:rFonts w:ascii="Times New Roman" w:hAnsi="Times New Roman" w:cs="Times New Roman"/>
          <w:sz w:val="24"/>
          <w:szCs w:val="24"/>
        </w:rPr>
        <w:t xml:space="preserve">SANCHES, Andre Rodrigo. </w:t>
      </w:r>
      <w:r w:rsidRPr="2A5C8022">
        <w:rPr>
          <w:rFonts w:ascii="Times New Roman" w:hAnsi="Times New Roman" w:cs="Times New Roman"/>
          <w:b/>
          <w:bCs/>
          <w:sz w:val="24"/>
          <w:szCs w:val="24"/>
        </w:rPr>
        <w:t xml:space="preserve">Fundamentos de </w:t>
      </w:r>
      <w:r w:rsidR="57DC2DAD" w:rsidRPr="2A5C8022">
        <w:rPr>
          <w:rFonts w:ascii="Times New Roman" w:hAnsi="Times New Roman" w:cs="Times New Roman"/>
          <w:b/>
          <w:bCs/>
          <w:sz w:val="24"/>
          <w:szCs w:val="24"/>
        </w:rPr>
        <w:t>a</w:t>
      </w:r>
      <w:r w:rsidRPr="2A5C8022">
        <w:rPr>
          <w:rFonts w:ascii="Times New Roman" w:hAnsi="Times New Roman" w:cs="Times New Roman"/>
          <w:b/>
          <w:bCs/>
          <w:sz w:val="24"/>
          <w:szCs w:val="24"/>
        </w:rPr>
        <w:t xml:space="preserve">rmazenamento </w:t>
      </w:r>
      <w:r w:rsidR="01737C47" w:rsidRPr="2A5C8022">
        <w:rPr>
          <w:rFonts w:ascii="Times New Roman" w:hAnsi="Times New Roman" w:cs="Times New Roman"/>
          <w:b/>
          <w:bCs/>
          <w:sz w:val="24"/>
          <w:szCs w:val="24"/>
        </w:rPr>
        <w:t>e manipulação de dados</w:t>
      </w:r>
      <w:r w:rsidRPr="2A5C8022">
        <w:rPr>
          <w:rFonts w:ascii="Times New Roman" w:hAnsi="Times New Roman" w:cs="Times New Roman"/>
          <w:sz w:val="24"/>
          <w:szCs w:val="24"/>
        </w:rPr>
        <w:t xml:space="preserve">. </w:t>
      </w:r>
      <w:r w:rsidR="1FAF0753" w:rsidRPr="2A5C8022">
        <w:rPr>
          <w:rFonts w:ascii="Times New Roman" w:hAnsi="Times New Roman" w:cs="Times New Roman"/>
          <w:sz w:val="24"/>
          <w:szCs w:val="24"/>
        </w:rPr>
        <w:t>São Paulo, 21 mar. 2005</w:t>
      </w:r>
      <w:r w:rsidRPr="2A5C8022">
        <w:rPr>
          <w:rFonts w:ascii="Times New Roman" w:hAnsi="Times New Roman" w:cs="Times New Roman"/>
          <w:sz w:val="24"/>
          <w:szCs w:val="24"/>
        </w:rPr>
        <w:t xml:space="preserve">. Disponível em: </w:t>
      </w:r>
      <w:r w:rsidR="5FE457EC" w:rsidRPr="2A5C8022">
        <w:rPr>
          <w:rFonts w:ascii="Times New Roman" w:hAnsi="Times New Roman" w:cs="Times New Roman"/>
          <w:sz w:val="24"/>
          <w:szCs w:val="24"/>
        </w:rPr>
        <w:t>https://www.ime.usp.br/~andrers/aulas/bd2005-1/aula3</w:t>
      </w:r>
      <w:r w:rsidRPr="2A5C8022">
        <w:rPr>
          <w:rFonts w:ascii="Times New Roman" w:hAnsi="Times New Roman" w:cs="Times New Roman"/>
          <w:sz w:val="24"/>
          <w:szCs w:val="24"/>
        </w:rPr>
        <w:t>. Acesso em: 10 out. 20</w:t>
      </w:r>
      <w:r w:rsidR="1545D6FE" w:rsidRPr="2A5C8022">
        <w:rPr>
          <w:rFonts w:ascii="Times New Roman" w:hAnsi="Times New Roman" w:cs="Times New Roman"/>
          <w:sz w:val="24"/>
          <w:szCs w:val="24"/>
        </w:rPr>
        <w:t>21</w:t>
      </w:r>
      <w:r w:rsidRPr="2A5C8022">
        <w:rPr>
          <w:rFonts w:ascii="Times New Roman" w:hAnsi="Times New Roman" w:cs="Times New Roman"/>
          <w:sz w:val="24"/>
          <w:szCs w:val="24"/>
        </w:rPr>
        <w:t>.</w:t>
      </w:r>
    </w:p>
    <w:p w14:paraId="355C4378" w14:textId="5D269AB5" w:rsidR="009E208A" w:rsidRDefault="7417035F" w:rsidP="009071FD">
      <w:pPr>
        <w:spacing w:line="240" w:lineRule="auto"/>
      </w:pPr>
      <w:r w:rsidRPr="50DFDF73">
        <w:rPr>
          <w:rFonts w:ascii="Times New Roman" w:hAnsi="Times New Roman" w:cs="Times New Roman"/>
          <w:sz w:val="24"/>
          <w:szCs w:val="24"/>
        </w:rPr>
        <w:t xml:space="preserve">SANTOS, Maycon Medeiros de F; SPIES, João Henrique Lopes; WEITZEL, Leila. </w:t>
      </w:r>
      <w:r w:rsidRPr="50DFDF73">
        <w:rPr>
          <w:rFonts w:ascii="Times New Roman" w:hAnsi="Times New Roman" w:cs="Times New Roman"/>
          <w:b/>
          <w:bCs/>
          <w:sz w:val="24"/>
          <w:szCs w:val="24"/>
        </w:rPr>
        <w:t>Análise do GitHub como rede social e rede de colaboração</w:t>
      </w:r>
      <w:r w:rsidRPr="50DFDF73">
        <w:rPr>
          <w:rFonts w:ascii="Times New Roman" w:hAnsi="Times New Roman" w:cs="Times New Roman"/>
          <w:sz w:val="24"/>
          <w:szCs w:val="24"/>
        </w:rPr>
        <w:t xml:space="preserve">. </w:t>
      </w:r>
      <w:r w:rsidRPr="50DFDF73">
        <w:rPr>
          <w:rFonts w:ascii="Times New Roman" w:hAnsi="Times New Roman" w:cs="Times New Roman"/>
          <w:sz w:val="24"/>
          <w:szCs w:val="24"/>
          <w:lang w:val="en-US"/>
        </w:rPr>
        <w:t>International association for development of the information society, Alg</w:t>
      </w:r>
      <w:r w:rsidR="14478F03" w:rsidRPr="50DFDF73">
        <w:rPr>
          <w:rFonts w:ascii="Times New Roman" w:hAnsi="Times New Roman" w:cs="Times New Roman"/>
          <w:sz w:val="24"/>
          <w:szCs w:val="24"/>
          <w:lang w:val="en-US"/>
        </w:rPr>
        <w:t>ar</w:t>
      </w:r>
      <w:r w:rsidRPr="50DFDF73">
        <w:rPr>
          <w:rFonts w:ascii="Times New Roman" w:hAnsi="Times New Roman" w:cs="Times New Roman"/>
          <w:sz w:val="24"/>
          <w:szCs w:val="24"/>
          <w:lang w:val="en-US"/>
        </w:rPr>
        <w:t xml:space="preserve">ve, Portugal, ed. 10, p. 135-142, 2017. </w:t>
      </w:r>
      <w:r w:rsidRPr="50DFDF73">
        <w:rPr>
          <w:rFonts w:ascii="Times New Roman" w:hAnsi="Times New Roman" w:cs="Times New Roman"/>
          <w:sz w:val="24"/>
          <w:szCs w:val="24"/>
        </w:rPr>
        <w:t>Disponível em: http://www.iadisportal.org/digital-library/an%C3%A1lise-do-github-como-rede-social-e-rede-de-colabora%C3%A7%C3%A3o. Acesso em: 6 out. 2021.</w:t>
      </w:r>
    </w:p>
    <w:p w14:paraId="594E6E24" w14:textId="6F13F08A" w:rsidR="00AB658D" w:rsidRPr="008837D1" w:rsidRDefault="49B1A618">
      <w:pPr>
        <w:pStyle w:val="Normal0"/>
      </w:pPr>
      <w:r>
        <w:t xml:space="preserve">SEBRAE. </w:t>
      </w:r>
      <w:r w:rsidRPr="64D089F4">
        <w:rPr>
          <w:b/>
          <w:bCs/>
        </w:rPr>
        <w:t>A Quarta Revolução Industrial e o futuro do trabalho</w:t>
      </w:r>
      <w:r>
        <w:t>. [S. l.], 2017. Disponível em: https://www.sebrae.com.br/sites/PortalSebrae/artigos/futuro-dos-trabalhos-voce-sabe-qual-e,900553c03a730610VgnVCM1000004c00210aRCRD. Acesso em: 21 set. 2021.</w:t>
      </w:r>
    </w:p>
    <w:p w14:paraId="66943996" w14:textId="77777777" w:rsidR="004B56F9" w:rsidRPr="008837D1" w:rsidRDefault="004B56F9">
      <w:pPr>
        <w:pStyle w:val="Normal0"/>
      </w:pPr>
    </w:p>
    <w:p w14:paraId="40E2899C" w14:textId="6AFFC981" w:rsidR="00AB658D" w:rsidRPr="008837D1" w:rsidRDefault="49B1A618">
      <w:pPr>
        <w:pStyle w:val="Normal0"/>
      </w:pPr>
      <w:r>
        <w:t>SENAC</w:t>
      </w:r>
      <w:r w:rsidRPr="64D089F4">
        <w:rPr>
          <w:b/>
          <w:bCs/>
        </w:rPr>
        <w:t>. Modelo Pedagógico Nacional - Concepções e Princípios</w:t>
      </w:r>
      <w:r>
        <w:t xml:space="preserve">. São Paulo, 2015. Disponível em: </w:t>
      </w:r>
      <w:r w:rsidR="1AD85215">
        <w:t>h</w:t>
      </w:r>
      <w:r>
        <w:t>ttp://www.extranet.senac.br/modelopedagogicosenac/arquivos/DT_1_Concepcoes%20e%20Principios.pdf. Acesso em: 21 set. 2021.</w:t>
      </w:r>
    </w:p>
    <w:p w14:paraId="7AC2838F" w14:textId="77777777" w:rsidR="00821175" w:rsidRDefault="00821175" w:rsidP="009071FD">
      <w:pPr>
        <w:pStyle w:val="Normal0"/>
      </w:pPr>
    </w:p>
    <w:p w14:paraId="3519EFF4" w14:textId="71E23EF0" w:rsidR="00821175" w:rsidRDefault="004B56F9" w:rsidP="00E6782E">
      <w:pPr>
        <w:pStyle w:val="Normal0"/>
        <w:spacing w:after="160"/>
      </w:pPr>
      <w:r w:rsidRPr="008837D1">
        <w:t xml:space="preserve">SENAC. </w:t>
      </w:r>
      <w:r w:rsidRPr="008837D1">
        <w:rPr>
          <w:b/>
          <w:bCs/>
        </w:rPr>
        <w:t xml:space="preserve">Orientações para a prática pedagógica: </w:t>
      </w:r>
      <w:r w:rsidRPr="008837D1">
        <w:t>Jeito Senac de Educar. São Paulo: Senac, 2016a.</w:t>
      </w:r>
    </w:p>
    <w:p w14:paraId="2FE6ECC7" w14:textId="0F957EBE" w:rsidR="004B56F9" w:rsidRDefault="4755C2DD" w:rsidP="009071FD">
      <w:pPr>
        <w:pStyle w:val="Normal0"/>
        <w:spacing w:after="160"/>
      </w:pPr>
      <w:r>
        <w:t xml:space="preserve">SENAC. </w:t>
      </w:r>
      <w:r w:rsidRPr="50DFDF73">
        <w:rPr>
          <w:b/>
          <w:bCs/>
        </w:rPr>
        <w:t xml:space="preserve">Orientações para a prática pedagógica: </w:t>
      </w:r>
      <w:r>
        <w:t>Planejar. São Paulo: Senac, 2016b.</w:t>
      </w:r>
    </w:p>
    <w:p w14:paraId="5F801126" w14:textId="77777777" w:rsidR="00BC2DB2" w:rsidRDefault="3CF03FAA" w:rsidP="00BC2DB2">
      <w:pPr>
        <w:pStyle w:val="Normal0"/>
      </w:pPr>
      <w:r>
        <w:t xml:space="preserve">SENAC. </w:t>
      </w:r>
      <w:r w:rsidRPr="50DFDF73">
        <w:rPr>
          <w:b/>
          <w:bCs/>
        </w:rPr>
        <w:t>Proposta Pedagógica Senac</w:t>
      </w:r>
      <w:r>
        <w:t>. [S. l.], 2005. Disponível em: https://www.sp.senac.br/pdf/53727.pdf. Acesso em: 20 set. 2021.</w:t>
      </w:r>
    </w:p>
    <w:p w14:paraId="1912E6BC" w14:textId="77777777" w:rsidR="00BC2DB2" w:rsidRPr="008837D1" w:rsidRDefault="00BC2DB2" w:rsidP="009071FD">
      <w:pPr>
        <w:pStyle w:val="Normal0"/>
        <w:spacing w:after="160"/>
      </w:pPr>
    </w:p>
    <w:p w14:paraId="3D58B3C0" w14:textId="28EA4B6B" w:rsidR="00AB658D" w:rsidRPr="008837D1" w:rsidRDefault="3B13770C" w:rsidP="00AB658D">
      <w:pPr>
        <w:pStyle w:val="Normal0"/>
      </w:pPr>
      <w:r>
        <w:t>SENAI-</w:t>
      </w:r>
      <w:r w:rsidR="3CF03FAA">
        <w:t xml:space="preserve">RS. </w:t>
      </w:r>
      <w:r w:rsidR="3CF03FAA" w:rsidRPr="50DFDF73">
        <w:rPr>
          <w:b/>
          <w:bCs/>
          <w:rPrChange w:id="53" w:author="Raul Segundo Fernandes" w:date="2021-11-19T11:47:00Z">
            <w:rPr/>
          </w:rPrChange>
        </w:rPr>
        <w:t>A</w:t>
      </w:r>
      <w:r w:rsidRPr="50DFDF73">
        <w:rPr>
          <w:b/>
          <w:bCs/>
          <w:rPrChange w:id="54" w:author="Raul Segundo Fernandes" w:date="2021-11-19T11:47:00Z">
            <w:rPr/>
          </w:rPrChange>
        </w:rPr>
        <w:t xml:space="preserve"> </w:t>
      </w:r>
      <w:r w:rsidRPr="50DFDF73">
        <w:rPr>
          <w:b/>
          <w:bCs/>
        </w:rPr>
        <w:t>Indústria 4.0 chegou no Brasil?.</w:t>
      </w:r>
      <w:r>
        <w:t xml:space="preserve"> [S. l.], 2019. Disponível em: https://www.sesirs.org.br/industria-inteligente/industria-40-chegou-no-brasil. Acesso em: 20 set. 2021.</w:t>
      </w:r>
    </w:p>
    <w:p w14:paraId="392A8824" w14:textId="77777777" w:rsidR="009E208A" w:rsidRDefault="009E208A" w:rsidP="009071FD">
      <w:pPr>
        <w:pStyle w:val="Normal0"/>
      </w:pPr>
    </w:p>
    <w:p w14:paraId="022CD59B" w14:textId="0B679289" w:rsidR="009E208A" w:rsidRDefault="004B56F9" w:rsidP="00E6782E">
      <w:pPr>
        <w:pStyle w:val="Normal0"/>
        <w:spacing w:after="160"/>
      </w:pPr>
      <w:r w:rsidRPr="008837D1">
        <w:t xml:space="preserve">SILVA, Lidiane Pereira da; VIANA, Flávia Roldan. </w:t>
      </w:r>
      <w:r w:rsidRPr="008837D1">
        <w:rPr>
          <w:b/>
          <w:bCs/>
        </w:rPr>
        <w:t>Plano De Aula Colaborativo:</w:t>
      </w:r>
      <w:r w:rsidRPr="008837D1">
        <w:t xml:space="preserve"> Uma Proposta No Contexto Da Educação Inclusiva. </w:t>
      </w:r>
      <w:r w:rsidRPr="00BA402F">
        <w:rPr>
          <w:b/>
          <w:bCs/>
        </w:rPr>
        <w:t>Revista Prometeu</w:t>
      </w:r>
      <w:r w:rsidRPr="008837D1">
        <w:t xml:space="preserve">, v. 6, n. 1, 1 jan. 2021. Disponível em: </w:t>
      </w:r>
      <w:r w:rsidR="00D42EB8" w:rsidRPr="00D42EB8">
        <w:t>https://periodicos.ufrn.br/revprometeu/article/view/25409</w:t>
      </w:r>
      <w:r w:rsidRPr="008837D1">
        <w:t>. Acesso em: 24 de set. de 2021.</w:t>
      </w:r>
    </w:p>
    <w:p w14:paraId="0392C0F3" w14:textId="50CAA402" w:rsidR="009E208A" w:rsidRDefault="14959E1A" w:rsidP="00E6782E">
      <w:pPr>
        <w:pStyle w:val="Normal0"/>
        <w:spacing w:after="160"/>
      </w:pPr>
      <w:r>
        <w:t xml:space="preserve">SOMMERVILLE, Ian. </w:t>
      </w:r>
      <w:r w:rsidRPr="50DFDF73">
        <w:rPr>
          <w:b/>
          <w:bCs/>
        </w:rPr>
        <w:t>Engenharia de Software.</w:t>
      </w:r>
      <w:r>
        <w:t xml:space="preserve"> São </w:t>
      </w:r>
      <w:r w:rsidR="7F13CDCD">
        <w:t>Paulo:</w:t>
      </w:r>
      <w:r>
        <w:t xml:space="preserve"> Pearson Prentice Hall, 2019. Disponível em </w:t>
      </w:r>
      <w:r w:rsidR="5AB534EE">
        <w:t>https://plataforma.bvirtual.com.br/Leitor/Publicacao/168127/pdf/490?code=sM2sK/ulOuQ7wV+8FoyRHLLIhG06LEnrNt2hp781VtCRBzi2Je9wEGbP0C9adNEiyvX3ALBaCkguWIImXbgM8Q==</w:t>
      </w:r>
      <w:r>
        <w:t>. Acesso em: 08 out. 2021.</w:t>
      </w:r>
    </w:p>
    <w:p w14:paraId="2E8C50AE" w14:textId="37EE5E2F" w:rsidR="009E208A" w:rsidRDefault="001617CE">
      <w:pPr>
        <w:pStyle w:val="Normal0"/>
        <w:spacing w:after="160"/>
      </w:pPr>
      <w:r w:rsidRPr="001617CE">
        <w:t xml:space="preserve">SPÍNOLA, Rodrigo Oliveira. </w:t>
      </w:r>
      <w:r w:rsidRPr="00197E4D">
        <w:rPr>
          <w:b/>
          <w:bCs/>
        </w:rPr>
        <w:t xml:space="preserve">Engenharia de Software Magazine Ano 1 </w:t>
      </w:r>
      <w:r w:rsidRPr="001617CE">
        <w:t>– 1° Edição de 2007, Qualidade de Software – Entenda os principais conceitos sobre testes e inspeção de Software. Disponível em: &lt;https://www.devmedia.com.br/revista-engenharia-de-software/8028&gt;. Acesso em 10 Out 2021.</w:t>
      </w:r>
    </w:p>
    <w:p w14:paraId="0F51734A" w14:textId="415C0D26" w:rsidR="009E208A" w:rsidRDefault="004B56F9">
      <w:pPr>
        <w:pStyle w:val="Normal0"/>
        <w:spacing w:after="160"/>
      </w:pPr>
      <w:r w:rsidRPr="008837D1">
        <w:t xml:space="preserve">TAKAHASHI, Regina Toshie; FERNANDES, Maria de Fátima Prado. </w:t>
      </w:r>
      <w:r w:rsidRPr="00EF0DFE">
        <w:rPr>
          <w:b/>
          <w:bCs/>
          <w:rPrChange w:id="55" w:author="Raul Segundo Fernandes" w:date="2021-11-19T11:48:00Z">
            <w:rPr/>
          </w:rPrChange>
        </w:rPr>
        <w:t>Plano de Aula: conceitos e metodologia</w:t>
      </w:r>
      <w:r w:rsidRPr="00947F46">
        <w:t>.</w:t>
      </w:r>
      <w:r w:rsidRPr="008837D1">
        <w:t xml:space="preserve"> </w:t>
      </w:r>
      <w:r w:rsidRPr="00EF0DFE">
        <w:rPr>
          <w:rPrChange w:id="56" w:author="Raul Segundo Fernandes" w:date="2021-11-19T11:48:00Z">
            <w:rPr>
              <w:b/>
              <w:bCs/>
            </w:rPr>
          </w:rPrChange>
        </w:rPr>
        <w:t>Acta Paul Enferm</w:t>
      </w:r>
      <w:r w:rsidRPr="008837D1">
        <w:rPr>
          <w:i/>
          <w:iCs/>
        </w:rPr>
        <w:t>.</w:t>
      </w:r>
      <w:r w:rsidRPr="008837D1">
        <w:t xml:space="preserve">, v. 17, n. 1, p. 114-118, jan. 2004. Disponível em </w:t>
      </w:r>
      <w:r w:rsidR="00D42EB8" w:rsidRPr="00D42EB8">
        <w:t>https://acta-ape.org/wp-content/uploads/articles_xml/1982-0194-ape-S0103-2100200400017000595/1982-0194-ape-S0103-2100200400017000595.pdf</w:t>
      </w:r>
      <w:r w:rsidRPr="008837D1">
        <w:t>. Acesso em: 24 de set. 2021.</w:t>
      </w:r>
    </w:p>
    <w:p w14:paraId="733E8971" w14:textId="275A5BAA" w:rsidR="009E208A" w:rsidRPr="00931AA8" w:rsidRDefault="13D8C659" w:rsidP="009071FD">
      <w:pPr>
        <w:pStyle w:val="Normal0"/>
        <w:spacing w:after="160"/>
        <w:rPr>
          <w:lang w:val="en-US"/>
        </w:rPr>
      </w:pPr>
      <w:r>
        <w:t xml:space="preserve">VETORAZZO, Adriana de Souza. </w:t>
      </w:r>
      <w:r w:rsidRPr="50DFDF73">
        <w:rPr>
          <w:b/>
          <w:bCs/>
        </w:rPr>
        <w:t>Engenharia de software</w:t>
      </w:r>
      <w:r>
        <w:t xml:space="preserve"> / Adriana de Souza Vettorazzo</w:t>
      </w:r>
      <w:del w:id="57" w:author="Raul Segundo Fernandes" w:date="2021-11-19T11:48:00Z">
        <w:r w:rsidR="001617CE" w:rsidDel="13D8C659">
          <w:delText xml:space="preserve"> </w:delText>
        </w:r>
      </w:del>
      <w:r>
        <w:t xml:space="preserve">; [revisão </w:t>
      </w:r>
      <w:r w:rsidR="785441B8">
        <w:t>técnica:</w:t>
      </w:r>
      <w:r>
        <w:t xml:space="preserve"> Fábio Josende Paz. </w:t>
      </w:r>
      <w:r w:rsidRPr="50DFDF73">
        <w:rPr>
          <w:lang w:val="en-US"/>
        </w:rPr>
        <w:t xml:space="preserve">Porto </w:t>
      </w:r>
      <w:r w:rsidR="4C2A760D" w:rsidRPr="50DFDF73">
        <w:rPr>
          <w:lang w:val="en-US"/>
        </w:rPr>
        <w:t>Alegre:</w:t>
      </w:r>
      <w:r w:rsidRPr="50DFDF73">
        <w:rPr>
          <w:lang w:val="en-US"/>
        </w:rPr>
        <w:t xml:space="preserve"> SAGAH, 2018.</w:t>
      </w:r>
    </w:p>
    <w:p w14:paraId="57AB22ED" w14:textId="3B143B61" w:rsidR="00AB658D" w:rsidRDefault="49B1A618">
      <w:pPr>
        <w:pStyle w:val="Normal0"/>
      </w:pPr>
      <w:r w:rsidRPr="64D089F4">
        <w:rPr>
          <w:lang w:val="en-US"/>
        </w:rPr>
        <w:t xml:space="preserve">WHITING, Kate. </w:t>
      </w:r>
      <w:r w:rsidRPr="64D089F4">
        <w:rPr>
          <w:b/>
          <w:bCs/>
          <w:lang w:val="en-US"/>
        </w:rPr>
        <w:t>These are the top 10 job skills of tomorrow – and how long it takes to learn them.</w:t>
      </w:r>
      <w:r w:rsidRPr="64D089F4">
        <w:rPr>
          <w:lang w:val="en-US"/>
        </w:rPr>
        <w:t xml:space="preserve"> </w:t>
      </w:r>
      <w:r>
        <w:t>[S. l.], 21 out. 2020. Disponível em: https://www.weforum.org/agenda/2020/10/top-10-work-skills-of-tomorrow-how-long-it-takes-to-learn-them/. Acesso em: 20 set. 2021.</w:t>
      </w:r>
    </w:p>
    <w:p w14:paraId="41FA329A" w14:textId="77777777" w:rsidR="009E208A" w:rsidRDefault="009E208A" w:rsidP="00E6782E">
      <w:pPr>
        <w:pStyle w:val="Normal0"/>
      </w:pPr>
    </w:p>
    <w:p w14:paraId="38441E9D" w14:textId="1236D5AD" w:rsidR="00AB658D" w:rsidRPr="008837D1" w:rsidRDefault="001617CE">
      <w:pPr>
        <w:pStyle w:val="Normal0"/>
      </w:pPr>
      <w:r>
        <w:t xml:space="preserve">ZANIN, Aline. </w:t>
      </w:r>
      <w:r w:rsidRPr="64D089F4">
        <w:rPr>
          <w:b/>
          <w:bCs/>
        </w:rPr>
        <w:t>Qualidade de software / Aline Zanin.</w:t>
      </w:r>
      <w:r>
        <w:t xml:space="preserve"> [et al.]</w:t>
      </w:r>
      <w:del w:id="58" w:author="Raul Segundo Fernandes" w:date="2021-11-19T11:48:00Z">
        <w:r w:rsidDel="00EF0DFE">
          <w:delText xml:space="preserve"> </w:delText>
        </w:r>
      </w:del>
      <w:r>
        <w:t>; [revisão técnica: Maria de Fátima Webber do Prado Lima]. – Porto Alegre: SAGAH, 2018.</w:t>
      </w:r>
    </w:p>
    <w:p w14:paraId="2022DBC9" w14:textId="77777777" w:rsidR="009E208A" w:rsidRDefault="009E208A" w:rsidP="00E6782E">
      <w:pPr>
        <w:pStyle w:val="Normal0"/>
      </w:pPr>
    </w:p>
    <w:p w14:paraId="7D819CF2" w14:textId="36742100" w:rsidR="00BD17F7" w:rsidRPr="004B56F9" w:rsidRDefault="00BD17F7">
      <w:pPr>
        <w:pStyle w:val="Normal0"/>
      </w:pPr>
      <w:r w:rsidRPr="008837D1">
        <w:lastRenderedPageBreak/>
        <w:t xml:space="preserve">ZENKER, A. M.; SANTOS, J. C. D.; COUTO, J.M. C.; AL., et. </w:t>
      </w:r>
      <w:r w:rsidRPr="008837D1">
        <w:rPr>
          <w:b/>
          <w:bCs/>
        </w:rPr>
        <w:t>Arquitetura de sistemas</w:t>
      </w:r>
      <w:r w:rsidRPr="008837D1">
        <w:t>. Porto Alegre: Grupo A, 2019. Disponível em: https://integrada.minhabiblioteca.com.br/#/books/9788595029767/. Acesso em: 08 out. 2021.</w:t>
      </w:r>
    </w:p>
    <w:sectPr w:rsidR="00BD17F7" w:rsidRPr="004B56F9" w:rsidSect="00392E5C">
      <w:headerReference w:type="default" r:id="rId67"/>
      <w:pgSz w:w="11906" w:h="16838"/>
      <w:pgMar w:top="1701" w:right="1134"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ao Carlos Da Silva Brito" w:date="2021-11-28T16:59:00Z" w:initials="JB">
    <w:p w14:paraId="0B4B2FDD" w14:textId="1BA8975C" w:rsidR="2A5C8022" w:rsidRDefault="2A5C8022">
      <w:r>
        <w:t>Daqui em diante é necessário corrigir a numeração.</w:t>
      </w:r>
      <w:r>
        <w:annotationRef/>
      </w:r>
    </w:p>
  </w:comment>
  <w:comment w:id="31" w:author="Joao Carlos Da Silva Brito" w:date="2021-11-28T17:11:00Z" w:initials="JB">
    <w:p w14:paraId="630B300C" w14:textId="0150313A" w:rsidR="2A5C8022" w:rsidRDefault="2A5C8022">
      <w:r>
        <w:t xml:space="preserve">Falta elaborar essa parte seguindo essas instruções: </w:t>
      </w:r>
      <w:r>
        <w:annotationRef/>
      </w:r>
    </w:p>
    <w:p w14:paraId="3876FC8C" w14:textId="39167B78" w:rsidR="2A5C8022" w:rsidRDefault="2A5C8022">
      <w:r>
        <w:t xml:space="preserve">- Retomar os objetivos e o contexto em que o projeto integrador foi desenvolvido; </w:t>
      </w:r>
    </w:p>
    <w:p w14:paraId="7BB80041" w14:textId="30922F12" w:rsidR="2A5C8022" w:rsidRDefault="2A5C8022">
      <w:r>
        <w:t xml:space="preserve">- Apresentar os resultados à luz das referências estudadas; </w:t>
      </w:r>
    </w:p>
    <w:p w14:paraId="5D7F7B4A" w14:textId="43585196" w:rsidR="2A5C8022" w:rsidRDefault="2A5C8022">
      <w:r>
        <w:t xml:space="preserve">- Mostrar quais as contribuições e limitações do trabalho realizado; </w:t>
      </w:r>
    </w:p>
    <w:p w14:paraId="1E7FDA14" w14:textId="490E4975" w:rsidR="2A5C8022" w:rsidRDefault="2A5C8022">
      <w:r>
        <w:t xml:space="preserve">- Descrever o impacto da solução na comunidade externa. </w:t>
      </w:r>
    </w:p>
    <w:p w14:paraId="03847C82" w14:textId="42E6AD91" w:rsidR="2A5C8022" w:rsidRDefault="2A5C8022"/>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4B2FDD" w15:done="0"/>
  <w15:commentEx w15:paraId="03847C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EF45654" w16cex:dateUtc="2021-11-28T19:59:00Z"/>
  <w16cex:commentExtensible w16cex:durableId="1EA30805" w16cex:dateUtc="2021-11-28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4B2FDD" w16cid:durableId="3EF45654"/>
  <w16cid:commentId w16cid:paraId="03847C82" w16cid:durableId="1EA308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666D5" w14:textId="77777777" w:rsidR="006632BB" w:rsidRDefault="006632BB" w:rsidP="00EE5D97">
      <w:pPr>
        <w:spacing w:after="0" w:line="240" w:lineRule="auto"/>
      </w:pPr>
      <w:r>
        <w:separator/>
      </w:r>
    </w:p>
  </w:endnote>
  <w:endnote w:type="continuationSeparator" w:id="0">
    <w:p w14:paraId="3E0E28B6" w14:textId="77777777" w:rsidR="006632BB" w:rsidRDefault="006632BB" w:rsidP="00EE5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50203" w14:textId="73505814" w:rsidR="00EE5D97" w:rsidRDefault="00EE5D97">
    <w:pPr>
      <w:pStyle w:val="Rodap"/>
      <w:jc w:val="right"/>
    </w:pPr>
  </w:p>
  <w:p w14:paraId="4CE547CD" w14:textId="77777777" w:rsidR="00EE5D97" w:rsidRDefault="00EE5D9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C97BD" w14:textId="77777777" w:rsidR="006632BB" w:rsidRDefault="006632BB" w:rsidP="00EE5D97">
      <w:pPr>
        <w:spacing w:after="0" w:line="240" w:lineRule="auto"/>
      </w:pPr>
      <w:r>
        <w:separator/>
      </w:r>
    </w:p>
  </w:footnote>
  <w:footnote w:type="continuationSeparator" w:id="0">
    <w:p w14:paraId="2C1448E7" w14:textId="77777777" w:rsidR="006632BB" w:rsidRDefault="006632BB" w:rsidP="00EE5D97">
      <w:pPr>
        <w:spacing w:after="0" w:line="240" w:lineRule="auto"/>
      </w:pPr>
      <w:r>
        <w:continuationSeparator/>
      </w:r>
    </w:p>
  </w:footnote>
  <w:footnote w:id="1">
    <w:p w14:paraId="6A3754E4" w14:textId="77777777" w:rsidR="00380086" w:rsidRDefault="00380086" w:rsidP="00380086">
      <w:pPr>
        <w:pStyle w:val="Textodenotaderodap"/>
      </w:pPr>
      <w:r>
        <w:rPr>
          <w:rStyle w:val="Refdenotaderodap"/>
        </w:rPr>
        <w:footnoteRef/>
      </w:r>
      <w:r>
        <w:t xml:space="preserve"> Embora o modelo cliente servidor não se restringe apenas a esse tipo de uso: “também é possível utilizá-lo como um modelo de interação lógica em que o cliente e o servidor rodam no mesmo computador” (SOMMERVILLE, 2019, p. 470)</w:t>
      </w:r>
    </w:p>
  </w:footnote>
  <w:footnote w:id="2">
    <w:p w14:paraId="34391E1E" w14:textId="77777777" w:rsidR="009D45BD" w:rsidRDefault="009D45BD" w:rsidP="009D45BD">
      <w:pPr>
        <w:spacing w:line="360" w:lineRule="auto"/>
        <w:ind w:firstLine="708"/>
        <w:jc w:val="both"/>
        <w:rPr>
          <w:rFonts w:ascii="Times New Roman" w:eastAsia="Times New Roman" w:hAnsi="Times New Roman" w:cs="Times New Roman"/>
          <w:sz w:val="24"/>
          <w:szCs w:val="24"/>
        </w:rPr>
      </w:pPr>
      <w:r>
        <w:rPr>
          <w:vertAlign w:val="superscript"/>
        </w:rPr>
        <w:footnoteRef/>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Overhead, em ciência da computação, é geralmente considerado qualquer processamento ou armazenamento em excesso, seja de tempo de computação, de memória, de largura de banda ou qualquer outro recurso que seja requerido para ser utilizado ou gasto para executar uma determinada tarefa.</w:t>
      </w:r>
    </w:p>
  </w:footnote>
  <w:footnote w:id="3">
    <w:p w14:paraId="727D0E8F" w14:textId="77777777" w:rsidR="002B2EBB" w:rsidRDefault="002B2EBB" w:rsidP="002B2EBB">
      <w:pPr>
        <w:spacing w:line="360" w:lineRule="auto"/>
        <w:ind w:firstLine="708"/>
        <w:jc w:val="both"/>
        <w:rPr>
          <w:rFonts w:ascii="Times New Roman" w:eastAsia="Times New Roman" w:hAnsi="Times New Roman" w:cs="Times New Roman"/>
          <w:sz w:val="24"/>
          <w:szCs w:val="24"/>
        </w:rPr>
      </w:pPr>
      <w:r>
        <w:rPr>
          <w:vertAlign w:val="superscript"/>
        </w:rPr>
        <w:footnoteRef/>
      </w:r>
      <w:r>
        <w:rPr>
          <w:rFonts w:ascii="Times New Roman" w:eastAsia="Times New Roman" w:hAnsi="Times New Roman" w:cs="Times New Roman"/>
          <w:sz w:val="24"/>
          <w:szCs w:val="24"/>
        </w:rPr>
        <w:t xml:space="preserve"> Hooking, do inglês enganchar, cobre uma série de técnicas utilizadas para modificar ou melhorar o comportamento de um sistema operacional, aplicações ou outros componentes de software através da interceptação de chamadas de funções, mensagens ou eventos passados entre componentes de software.</w:t>
      </w:r>
    </w:p>
    <w:p w14:paraId="42A48247" w14:textId="77777777" w:rsidR="002B2EBB" w:rsidRDefault="002B2EBB" w:rsidP="002B2EBB">
      <w:pPr>
        <w:pBdr>
          <w:top w:val="nil"/>
          <w:left w:val="nil"/>
          <w:bottom w:val="nil"/>
          <w:right w:val="nil"/>
          <w:between w:val="nil"/>
        </w:pBdr>
        <w:spacing w:after="0" w:line="240" w:lineRule="auto"/>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91566" w14:textId="33F8CEF6" w:rsidR="009A10E9" w:rsidRDefault="009A10E9">
    <w:pPr>
      <w:pStyle w:val="Cabealho"/>
      <w:jc w:val="right"/>
    </w:pPr>
  </w:p>
  <w:p w14:paraId="60D46BFC" w14:textId="77777777" w:rsidR="009A10E9" w:rsidRDefault="009A10E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570428"/>
      <w:docPartObj>
        <w:docPartGallery w:val="Page Numbers (Top of Page)"/>
        <w:docPartUnique/>
      </w:docPartObj>
    </w:sdtPr>
    <w:sdtEndPr/>
    <w:sdtContent>
      <w:p w14:paraId="1272896D" w14:textId="084C0653" w:rsidR="00392E5C" w:rsidRDefault="00392E5C">
        <w:pPr>
          <w:pStyle w:val="Cabealho"/>
          <w:jc w:val="right"/>
        </w:pPr>
        <w:r>
          <w:fldChar w:fldCharType="begin"/>
        </w:r>
        <w:r>
          <w:instrText>PAGE   \* MERGEFORMAT</w:instrText>
        </w:r>
        <w:r>
          <w:fldChar w:fldCharType="separate"/>
        </w:r>
        <w:r>
          <w:t>2</w:t>
        </w:r>
        <w:r>
          <w:fldChar w:fldCharType="end"/>
        </w:r>
      </w:p>
    </w:sdtContent>
  </w:sdt>
  <w:p w14:paraId="641A52F4" w14:textId="77777777" w:rsidR="00392E5C" w:rsidRDefault="00392E5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464886"/>
      <w:docPartObj>
        <w:docPartGallery w:val="Page Numbers (Top of Page)"/>
        <w:docPartUnique/>
      </w:docPartObj>
    </w:sdtPr>
    <w:sdtEndPr/>
    <w:sdtContent>
      <w:p w14:paraId="3650303B" w14:textId="77777777" w:rsidR="009A10E9" w:rsidRDefault="009A10E9">
        <w:pPr>
          <w:pStyle w:val="Cabealho"/>
          <w:jc w:val="right"/>
        </w:pPr>
        <w:r>
          <w:fldChar w:fldCharType="begin"/>
        </w:r>
        <w:r>
          <w:instrText>PAGE   \* MERGEFORMAT</w:instrText>
        </w:r>
        <w:r>
          <w:fldChar w:fldCharType="separate"/>
        </w:r>
        <w:r>
          <w:t>2</w:t>
        </w:r>
        <w:r>
          <w:fldChar w:fldCharType="end"/>
        </w:r>
      </w:p>
    </w:sdtContent>
  </w:sdt>
  <w:p w14:paraId="3D570FAA" w14:textId="77777777" w:rsidR="009A10E9" w:rsidRDefault="009A10E9">
    <w:pPr>
      <w:pStyle w:val="Cabealho"/>
    </w:pPr>
  </w:p>
</w:hdr>
</file>

<file path=word/intelligence.xml><?xml version="1.0" encoding="utf-8"?>
<int:Intelligence xmlns:int="http://schemas.microsoft.com/office/intelligence/2019/intelligence">
  <int:IntelligenceSettings/>
  <int:Manifest>
    <int:ParagraphRange paragraphId="1881991135" textId="486934495" start="99" length="3" invalidationStart="99" invalidationLength="3" id="w859d8u+"/>
    <int:ParagraphRange paragraphId="1558151228" textId="2136533112" start="110" length="3" invalidationStart="110" invalidationLength="3" id="wpOETCbI"/>
    <int:ParagraphRange paragraphId="1029223360" textId="686443371" start="36" length="8" invalidationStart="36" invalidationLength="8" id="NAQi76VE"/>
    <int:ParagraphRange paragraphId="1824940507" textId="1677990509" start="48" length="9" invalidationStart="48" invalidationLength="9" id="amROK6i7"/>
    <int:ParagraphRange paragraphId="1824940507" textId="1191595262" start="48" length="9" invalidationStart="48" invalidationLength="9" id="RLw57sDS"/>
    <int:ParagraphRange paragraphId="71347637" textId="2004318071" start="42" length="3" invalidationStart="42" invalidationLength="3" id="dsnfR4AX"/>
    <int:ParagraphRange paragraphId="675605687" textId="2004318071" start="75" length="8" invalidationStart="75" invalidationLength="8" id="CZDeYAjv"/>
    <int:ParagraphRange paragraphId="1634589100" textId="2004318071" start="100" length="7" invalidationStart="100" invalidationLength="7" id="1CRWbFw0"/>
    <int:ParagraphRange paragraphId="1824861057" textId="1010370836" start="173" length="23" invalidationStart="173" invalidationLength="23" id="Ljqo+Kuu"/>
    <int:ParagraphRange paragraphId="775107119" textId="2004318071" start="196" length="11" invalidationStart="196" invalidationLength="11" id="lEAuFhQY"/>
    <int:ParagraphRange paragraphId="1721056721" textId="2005989140" start="534" length="11" invalidationStart="534" invalidationLength="11" id="6l7dhamy"/>
    <int:ParagraphRange paragraphId="1882320615" textId="2006071682" start="352" length="79" invalidationStart="352" invalidationLength="79" id="2kUyOP/R"/>
  </int:Manifest>
  <int:Observations>
    <int:Content id="w859d8u+">
      <int:Rejection type="LegacyProofing"/>
    </int:Content>
    <int:Content id="wpOETCbI">
      <int:Rejection type="LegacyProofing"/>
    </int:Content>
    <int:Content id="NAQi76VE">
      <int:Rejection type="LegacyProofing"/>
    </int:Content>
    <int:Content id="amROK6i7">
      <int:Rejection type="LegacyProofing"/>
    </int:Content>
    <int:Content id="RLw57sDS">
      <int:Rejection type="LegacyProofing"/>
    </int:Content>
    <int:Content id="dsnfR4AX">
      <int:Rejection type="LegacyProofing"/>
    </int:Content>
    <int:Content id="CZDeYAjv">
      <int:Rejection type="LegacyProofing"/>
    </int:Content>
    <int:Content id="1CRWbFw0">
      <int:Rejection type="LegacyProofing"/>
    </int:Content>
    <int:Content id="Ljqo+Kuu">
      <int:Rejection type="LegacyProofing"/>
    </int:Content>
    <int:Content id="lEAuFhQY">
      <int:Rejection type="LegacyProofing"/>
    </int:Content>
    <int:Content id="6l7dhamy">
      <int:Rejection type="LegacyProofing"/>
    </int:Content>
    <int:Content id="2kUyOP/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8BF"/>
    <w:multiLevelType w:val="hybridMultilevel"/>
    <w:tmpl w:val="CB54020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57D2B65"/>
    <w:multiLevelType w:val="hybridMultilevel"/>
    <w:tmpl w:val="DBBAE8F6"/>
    <w:lvl w:ilvl="0" w:tplc="04160001">
      <w:start w:val="1"/>
      <w:numFmt w:val="bullet"/>
      <w:lvlText w:val=""/>
      <w:lvlJc w:val="left"/>
      <w:pPr>
        <w:ind w:left="1647" w:hanging="360"/>
      </w:pPr>
      <w:rPr>
        <w:rFonts w:ascii="Symbol" w:hAnsi="Symbol" w:hint="default"/>
      </w:rPr>
    </w:lvl>
    <w:lvl w:ilvl="1" w:tplc="04160003" w:tentative="1">
      <w:start w:val="1"/>
      <w:numFmt w:val="bullet"/>
      <w:lvlText w:val="o"/>
      <w:lvlJc w:val="left"/>
      <w:pPr>
        <w:ind w:left="2367" w:hanging="360"/>
      </w:pPr>
      <w:rPr>
        <w:rFonts w:ascii="Courier New" w:hAnsi="Courier New" w:cs="Courier New" w:hint="default"/>
      </w:rPr>
    </w:lvl>
    <w:lvl w:ilvl="2" w:tplc="04160005" w:tentative="1">
      <w:start w:val="1"/>
      <w:numFmt w:val="bullet"/>
      <w:lvlText w:val=""/>
      <w:lvlJc w:val="left"/>
      <w:pPr>
        <w:ind w:left="3087" w:hanging="360"/>
      </w:pPr>
      <w:rPr>
        <w:rFonts w:ascii="Wingdings" w:hAnsi="Wingdings" w:hint="default"/>
      </w:rPr>
    </w:lvl>
    <w:lvl w:ilvl="3" w:tplc="04160001" w:tentative="1">
      <w:start w:val="1"/>
      <w:numFmt w:val="bullet"/>
      <w:lvlText w:val=""/>
      <w:lvlJc w:val="left"/>
      <w:pPr>
        <w:ind w:left="3807" w:hanging="360"/>
      </w:pPr>
      <w:rPr>
        <w:rFonts w:ascii="Symbol" w:hAnsi="Symbol" w:hint="default"/>
      </w:rPr>
    </w:lvl>
    <w:lvl w:ilvl="4" w:tplc="04160003" w:tentative="1">
      <w:start w:val="1"/>
      <w:numFmt w:val="bullet"/>
      <w:lvlText w:val="o"/>
      <w:lvlJc w:val="left"/>
      <w:pPr>
        <w:ind w:left="4527" w:hanging="360"/>
      </w:pPr>
      <w:rPr>
        <w:rFonts w:ascii="Courier New" w:hAnsi="Courier New" w:cs="Courier New" w:hint="default"/>
      </w:rPr>
    </w:lvl>
    <w:lvl w:ilvl="5" w:tplc="04160005" w:tentative="1">
      <w:start w:val="1"/>
      <w:numFmt w:val="bullet"/>
      <w:lvlText w:val=""/>
      <w:lvlJc w:val="left"/>
      <w:pPr>
        <w:ind w:left="5247" w:hanging="360"/>
      </w:pPr>
      <w:rPr>
        <w:rFonts w:ascii="Wingdings" w:hAnsi="Wingdings" w:hint="default"/>
      </w:rPr>
    </w:lvl>
    <w:lvl w:ilvl="6" w:tplc="04160001" w:tentative="1">
      <w:start w:val="1"/>
      <w:numFmt w:val="bullet"/>
      <w:lvlText w:val=""/>
      <w:lvlJc w:val="left"/>
      <w:pPr>
        <w:ind w:left="5967" w:hanging="360"/>
      </w:pPr>
      <w:rPr>
        <w:rFonts w:ascii="Symbol" w:hAnsi="Symbol" w:hint="default"/>
      </w:rPr>
    </w:lvl>
    <w:lvl w:ilvl="7" w:tplc="04160003" w:tentative="1">
      <w:start w:val="1"/>
      <w:numFmt w:val="bullet"/>
      <w:lvlText w:val="o"/>
      <w:lvlJc w:val="left"/>
      <w:pPr>
        <w:ind w:left="6687" w:hanging="360"/>
      </w:pPr>
      <w:rPr>
        <w:rFonts w:ascii="Courier New" w:hAnsi="Courier New" w:cs="Courier New" w:hint="default"/>
      </w:rPr>
    </w:lvl>
    <w:lvl w:ilvl="8" w:tplc="04160005" w:tentative="1">
      <w:start w:val="1"/>
      <w:numFmt w:val="bullet"/>
      <w:lvlText w:val=""/>
      <w:lvlJc w:val="left"/>
      <w:pPr>
        <w:ind w:left="7407" w:hanging="360"/>
      </w:pPr>
      <w:rPr>
        <w:rFonts w:ascii="Wingdings" w:hAnsi="Wingdings" w:hint="default"/>
      </w:rPr>
    </w:lvl>
  </w:abstractNum>
  <w:abstractNum w:abstractNumId="2" w15:restartNumberingAfterBreak="0">
    <w:nsid w:val="070B5207"/>
    <w:multiLevelType w:val="hybridMultilevel"/>
    <w:tmpl w:val="476C4BE4"/>
    <w:lvl w:ilvl="0" w:tplc="14521606">
      <w:numFmt w:val="bullet"/>
      <w:lvlText w:val="•"/>
      <w:lvlJc w:val="left"/>
      <w:pPr>
        <w:ind w:left="1494" w:hanging="360"/>
      </w:pPr>
      <w:rPr>
        <w:rFonts w:ascii="Times New Roman" w:eastAsia="Times New Roman"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15:restartNumberingAfterBreak="0">
    <w:nsid w:val="07BB3068"/>
    <w:multiLevelType w:val="hybridMultilevel"/>
    <w:tmpl w:val="960CF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7FC78A9"/>
    <w:multiLevelType w:val="hybridMultilevel"/>
    <w:tmpl w:val="7E32BD78"/>
    <w:lvl w:ilvl="0" w:tplc="DA907888">
      <w:numFmt w:val="bullet"/>
      <w:lvlText w:val="•"/>
      <w:lvlJc w:val="left"/>
      <w:pPr>
        <w:ind w:left="1428" w:hanging="360"/>
      </w:pPr>
      <w:rPr>
        <w:rFonts w:ascii="Times New Roman" w:eastAsia="Times New Roman" w:hAnsi="Times New Roman" w:cs="Times New Roman"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0A1508E5"/>
    <w:multiLevelType w:val="hybridMultilevel"/>
    <w:tmpl w:val="E46CA112"/>
    <w:lvl w:ilvl="0" w:tplc="DA907888">
      <w:numFmt w:val="bullet"/>
      <w:lvlText w:val="•"/>
      <w:lvlJc w:val="left"/>
      <w:pPr>
        <w:ind w:left="1440" w:hanging="360"/>
      </w:pPr>
      <w:rPr>
        <w:rFonts w:ascii="Times New Roman" w:eastAsia="Times New Roman" w:hAnsi="Times New Roman" w:cs="Times New Roman" w:hint="default"/>
      </w:rPr>
    </w:lvl>
    <w:lvl w:ilvl="1" w:tplc="04160003" w:tentative="1">
      <w:start w:val="1"/>
      <w:numFmt w:val="bullet"/>
      <w:lvlText w:val="o"/>
      <w:lvlJc w:val="left"/>
      <w:pPr>
        <w:ind w:left="1812" w:hanging="360"/>
      </w:pPr>
      <w:rPr>
        <w:rFonts w:ascii="Courier New" w:hAnsi="Courier New" w:cs="Courier New" w:hint="default"/>
      </w:rPr>
    </w:lvl>
    <w:lvl w:ilvl="2" w:tplc="04160005" w:tentative="1">
      <w:start w:val="1"/>
      <w:numFmt w:val="bullet"/>
      <w:lvlText w:val=""/>
      <w:lvlJc w:val="left"/>
      <w:pPr>
        <w:ind w:left="2532" w:hanging="360"/>
      </w:pPr>
      <w:rPr>
        <w:rFonts w:ascii="Wingdings" w:hAnsi="Wingdings" w:hint="default"/>
      </w:rPr>
    </w:lvl>
    <w:lvl w:ilvl="3" w:tplc="04160001" w:tentative="1">
      <w:start w:val="1"/>
      <w:numFmt w:val="bullet"/>
      <w:lvlText w:val=""/>
      <w:lvlJc w:val="left"/>
      <w:pPr>
        <w:ind w:left="3252" w:hanging="360"/>
      </w:pPr>
      <w:rPr>
        <w:rFonts w:ascii="Symbol" w:hAnsi="Symbol" w:hint="default"/>
      </w:rPr>
    </w:lvl>
    <w:lvl w:ilvl="4" w:tplc="04160003" w:tentative="1">
      <w:start w:val="1"/>
      <w:numFmt w:val="bullet"/>
      <w:lvlText w:val="o"/>
      <w:lvlJc w:val="left"/>
      <w:pPr>
        <w:ind w:left="3972" w:hanging="360"/>
      </w:pPr>
      <w:rPr>
        <w:rFonts w:ascii="Courier New" w:hAnsi="Courier New" w:cs="Courier New" w:hint="default"/>
      </w:rPr>
    </w:lvl>
    <w:lvl w:ilvl="5" w:tplc="04160005" w:tentative="1">
      <w:start w:val="1"/>
      <w:numFmt w:val="bullet"/>
      <w:lvlText w:val=""/>
      <w:lvlJc w:val="left"/>
      <w:pPr>
        <w:ind w:left="4692" w:hanging="360"/>
      </w:pPr>
      <w:rPr>
        <w:rFonts w:ascii="Wingdings" w:hAnsi="Wingdings" w:hint="default"/>
      </w:rPr>
    </w:lvl>
    <w:lvl w:ilvl="6" w:tplc="04160001" w:tentative="1">
      <w:start w:val="1"/>
      <w:numFmt w:val="bullet"/>
      <w:lvlText w:val=""/>
      <w:lvlJc w:val="left"/>
      <w:pPr>
        <w:ind w:left="5412" w:hanging="360"/>
      </w:pPr>
      <w:rPr>
        <w:rFonts w:ascii="Symbol" w:hAnsi="Symbol" w:hint="default"/>
      </w:rPr>
    </w:lvl>
    <w:lvl w:ilvl="7" w:tplc="04160003" w:tentative="1">
      <w:start w:val="1"/>
      <w:numFmt w:val="bullet"/>
      <w:lvlText w:val="o"/>
      <w:lvlJc w:val="left"/>
      <w:pPr>
        <w:ind w:left="6132" w:hanging="360"/>
      </w:pPr>
      <w:rPr>
        <w:rFonts w:ascii="Courier New" w:hAnsi="Courier New" w:cs="Courier New" w:hint="default"/>
      </w:rPr>
    </w:lvl>
    <w:lvl w:ilvl="8" w:tplc="04160005" w:tentative="1">
      <w:start w:val="1"/>
      <w:numFmt w:val="bullet"/>
      <w:lvlText w:val=""/>
      <w:lvlJc w:val="left"/>
      <w:pPr>
        <w:ind w:left="6852" w:hanging="360"/>
      </w:pPr>
      <w:rPr>
        <w:rFonts w:ascii="Wingdings" w:hAnsi="Wingdings" w:hint="default"/>
      </w:rPr>
    </w:lvl>
  </w:abstractNum>
  <w:abstractNum w:abstractNumId="6" w15:restartNumberingAfterBreak="0">
    <w:nsid w:val="100F3A24"/>
    <w:multiLevelType w:val="hybridMultilevel"/>
    <w:tmpl w:val="6DE2FF62"/>
    <w:lvl w:ilvl="0" w:tplc="14521606">
      <w:numFmt w:val="bullet"/>
      <w:lvlText w:val="•"/>
      <w:lvlJc w:val="left"/>
      <w:pPr>
        <w:ind w:left="1134" w:hanging="360"/>
      </w:pPr>
      <w:rPr>
        <w:rFonts w:ascii="Times New Roman" w:eastAsia="Times New Roman" w:hAnsi="Times New Roman" w:cs="Times New Roman"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7" w15:restartNumberingAfterBreak="0">
    <w:nsid w:val="15326403"/>
    <w:multiLevelType w:val="hybridMultilevel"/>
    <w:tmpl w:val="4362616E"/>
    <w:lvl w:ilvl="0" w:tplc="DA907888">
      <w:numFmt w:val="bullet"/>
      <w:lvlText w:val="•"/>
      <w:lvlJc w:val="left"/>
      <w:pPr>
        <w:ind w:left="1068" w:hanging="360"/>
      </w:pPr>
      <w:rPr>
        <w:rFonts w:ascii="Times New Roman" w:eastAsia="Times New Roman"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7B0479"/>
    <w:multiLevelType w:val="hybridMultilevel"/>
    <w:tmpl w:val="A5C635C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1BC63D61"/>
    <w:multiLevelType w:val="hybridMultilevel"/>
    <w:tmpl w:val="C9901F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DAF7B55"/>
    <w:multiLevelType w:val="hybridMultilevel"/>
    <w:tmpl w:val="A40CC97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22D90B46"/>
    <w:multiLevelType w:val="hybridMultilevel"/>
    <w:tmpl w:val="78E2D7D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2" w15:restartNumberingAfterBreak="0">
    <w:nsid w:val="25E44B43"/>
    <w:multiLevelType w:val="hybridMultilevel"/>
    <w:tmpl w:val="13B2EB0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D2636B5"/>
    <w:multiLevelType w:val="hybridMultilevel"/>
    <w:tmpl w:val="DA8E1902"/>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336B44E4"/>
    <w:multiLevelType w:val="hybridMultilevel"/>
    <w:tmpl w:val="337A2C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7910005"/>
    <w:multiLevelType w:val="hybridMultilevel"/>
    <w:tmpl w:val="F4E6D3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9507FE7"/>
    <w:multiLevelType w:val="hybridMultilevel"/>
    <w:tmpl w:val="09961CB8"/>
    <w:lvl w:ilvl="0" w:tplc="DA907888">
      <w:numFmt w:val="bullet"/>
      <w:lvlText w:val="•"/>
      <w:lvlJc w:val="left"/>
      <w:pPr>
        <w:ind w:left="1068" w:hanging="360"/>
      </w:pPr>
      <w:rPr>
        <w:rFonts w:ascii="Times New Roman" w:eastAsia="Times New Roman"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A312450"/>
    <w:multiLevelType w:val="hybridMultilevel"/>
    <w:tmpl w:val="AC385DF2"/>
    <w:lvl w:ilvl="0" w:tplc="DA907888">
      <w:numFmt w:val="bullet"/>
      <w:lvlText w:val="•"/>
      <w:lvlJc w:val="left"/>
      <w:pPr>
        <w:ind w:left="1068" w:hanging="360"/>
      </w:pPr>
      <w:rPr>
        <w:rFonts w:ascii="Times New Roman" w:eastAsia="Times New Roman"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6711E23"/>
    <w:multiLevelType w:val="hybridMultilevel"/>
    <w:tmpl w:val="B7F6CDE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15:restartNumberingAfterBreak="0">
    <w:nsid w:val="4B442F03"/>
    <w:multiLevelType w:val="hybridMultilevel"/>
    <w:tmpl w:val="93882C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CB468A9"/>
    <w:multiLevelType w:val="hybridMultilevel"/>
    <w:tmpl w:val="D8BA0D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CEC2D6F"/>
    <w:multiLevelType w:val="hybridMultilevel"/>
    <w:tmpl w:val="752EC826"/>
    <w:lvl w:ilvl="0" w:tplc="DA907888">
      <w:numFmt w:val="bullet"/>
      <w:lvlText w:val="•"/>
      <w:lvlJc w:val="left"/>
      <w:pPr>
        <w:ind w:left="1068" w:hanging="360"/>
      </w:pPr>
      <w:rPr>
        <w:rFonts w:ascii="Times New Roman" w:eastAsia="Times New Roman" w:hAnsi="Times New Roman" w:cs="Times New Roman"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E2B6686"/>
    <w:multiLevelType w:val="hybridMultilevel"/>
    <w:tmpl w:val="C902FB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ED67365"/>
    <w:multiLevelType w:val="hybridMultilevel"/>
    <w:tmpl w:val="671AE484"/>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24" w15:restartNumberingAfterBreak="0">
    <w:nsid w:val="60C06B9A"/>
    <w:multiLevelType w:val="hybridMultilevel"/>
    <w:tmpl w:val="8FD0A018"/>
    <w:lvl w:ilvl="0" w:tplc="705620A4">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5" w15:restartNumberingAfterBreak="0">
    <w:nsid w:val="7F4C62BD"/>
    <w:multiLevelType w:val="hybridMultilevel"/>
    <w:tmpl w:val="71FAF85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7F775D7F"/>
    <w:multiLevelType w:val="hybridMultilevel"/>
    <w:tmpl w:val="4B184ED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24"/>
  </w:num>
  <w:num w:numId="2">
    <w:abstractNumId w:val="13"/>
  </w:num>
  <w:num w:numId="3">
    <w:abstractNumId w:val="19"/>
  </w:num>
  <w:num w:numId="4">
    <w:abstractNumId w:val="15"/>
  </w:num>
  <w:num w:numId="5">
    <w:abstractNumId w:val="9"/>
  </w:num>
  <w:num w:numId="6">
    <w:abstractNumId w:val="14"/>
  </w:num>
  <w:num w:numId="7">
    <w:abstractNumId w:val="10"/>
  </w:num>
  <w:num w:numId="8">
    <w:abstractNumId w:val="3"/>
  </w:num>
  <w:num w:numId="9">
    <w:abstractNumId w:val="7"/>
  </w:num>
  <w:num w:numId="10">
    <w:abstractNumId w:val="17"/>
  </w:num>
  <w:num w:numId="11">
    <w:abstractNumId w:val="26"/>
  </w:num>
  <w:num w:numId="12">
    <w:abstractNumId w:val="11"/>
  </w:num>
  <w:num w:numId="13">
    <w:abstractNumId w:val="0"/>
  </w:num>
  <w:num w:numId="14">
    <w:abstractNumId w:val="12"/>
  </w:num>
  <w:num w:numId="15">
    <w:abstractNumId w:val="8"/>
  </w:num>
  <w:num w:numId="16">
    <w:abstractNumId w:val="23"/>
  </w:num>
  <w:num w:numId="17">
    <w:abstractNumId w:val="1"/>
  </w:num>
  <w:num w:numId="18">
    <w:abstractNumId w:val="4"/>
  </w:num>
  <w:num w:numId="19">
    <w:abstractNumId w:val="16"/>
  </w:num>
  <w:num w:numId="20">
    <w:abstractNumId w:val="21"/>
  </w:num>
  <w:num w:numId="21">
    <w:abstractNumId w:val="5"/>
  </w:num>
  <w:num w:numId="22">
    <w:abstractNumId w:val="22"/>
  </w:num>
  <w:num w:numId="23">
    <w:abstractNumId w:val="20"/>
  </w:num>
  <w:num w:numId="24">
    <w:abstractNumId w:val="2"/>
  </w:num>
  <w:num w:numId="25">
    <w:abstractNumId w:val="6"/>
  </w:num>
  <w:num w:numId="26">
    <w:abstractNumId w:val="25"/>
  </w:num>
  <w:num w:numId="27">
    <w:abstractNumId w:val="18"/>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ul Segundo Fernandes">
    <w15:presenceInfo w15:providerId="AD" w15:userId="S::2000596@aluno.univesp.br::67fc8484-a3ec-4eb1-a986-6e7c7437bd2f"/>
  </w15:person>
  <w15:person w15:author="Joao Carlos Da Silva Brito">
    <w15:presenceInfo w15:providerId="AD" w15:userId="S::2008104@aluno.univesp.br::cd5319c5-d84a-4bd0-a2b3-3c7efaf705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D97"/>
    <w:rsid w:val="00007AAD"/>
    <w:rsid w:val="00010BF1"/>
    <w:rsid w:val="00027017"/>
    <w:rsid w:val="00036681"/>
    <w:rsid w:val="00060ECE"/>
    <w:rsid w:val="00067B2B"/>
    <w:rsid w:val="000740E0"/>
    <w:rsid w:val="0008319B"/>
    <w:rsid w:val="00090369"/>
    <w:rsid w:val="00090543"/>
    <w:rsid w:val="0009172E"/>
    <w:rsid w:val="000A5BA1"/>
    <w:rsid w:val="000B222B"/>
    <w:rsid w:val="000B2B7E"/>
    <w:rsid w:val="000B5872"/>
    <w:rsid w:val="000C521A"/>
    <w:rsid w:val="000D2BCB"/>
    <w:rsid w:val="000F4E50"/>
    <w:rsid w:val="000F638E"/>
    <w:rsid w:val="001037E8"/>
    <w:rsid w:val="001066BD"/>
    <w:rsid w:val="00124E93"/>
    <w:rsid w:val="00143E48"/>
    <w:rsid w:val="00145745"/>
    <w:rsid w:val="001560D1"/>
    <w:rsid w:val="001617CE"/>
    <w:rsid w:val="001619B5"/>
    <w:rsid w:val="001627D2"/>
    <w:rsid w:val="00162A86"/>
    <w:rsid w:val="001776FF"/>
    <w:rsid w:val="00177F15"/>
    <w:rsid w:val="001936C4"/>
    <w:rsid w:val="00195A70"/>
    <w:rsid w:val="00197E4D"/>
    <w:rsid w:val="001A15DA"/>
    <w:rsid w:val="001A9AB7"/>
    <w:rsid w:val="001C4FB3"/>
    <w:rsid w:val="001C759A"/>
    <w:rsid w:val="001E21CD"/>
    <w:rsid w:val="001E6DB8"/>
    <w:rsid w:val="001F2AE2"/>
    <w:rsid w:val="0020D29F"/>
    <w:rsid w:val="002125E3"/>
    <w:rsid w:val="00213052"/>
    <w:rsid w:val="00247058"/>
    <w:rsid w:val="002525FB"/>
    <w:rsid w:val="00260841"/>
    <w:rsid w:val="0026523F"/>
    <w:rsid w:val="002702D8"/>
    <w:rsid w:val="00284B99"/>
    <w:rsid w:val="00287521"/>
    <w:rsid w:val="002A3258"/>
    <w:rsid w:val="002A328D"/>
    <w:rsid w:val="002B08A0"/>
    <w:rsid w:val="002B2EBB"/>
    <w:rsid w:val="002B7CC3"/>
    <w:rsid w:val="002C0CAD"/>
    <w:rsid w:val="002C4590"/>
    <w:rsid w:val="002C6B1D"/>
    <w:rsid w:val="00300275"/>
    <w:rsid w:val="003030FD"/>
    <w:rsid w:val="0030D3D3"/>
    <w:rsid w:val="00323525"/>
    <w:rsid w:val="0032560C"/>
    <w:rsid w:val="0033647C"/>
    <w:rsid w:val="00374C7E"/>
    <w:rsid w:val="00380086"/>
    <w:rsid w:val="00380A67"/>
    <w:rsid w:val="00392E5C"/>
    <w:rsid w:val="00393714"/>
    <w:rsid w:val="003A0656"/>
    <w:rsid w:val="003B0E9A"/>
    <w:rsid w:val="003B53AE"/>
    <w:rsid w:val="003B704F"/>
    <w:rsid w:val="003C390E"/>
    <w:rsid w:val="003C40C6"/>
    <w:rsid w:val="003C5890"/>
    <w:rsid w:val="003C7F00"/>
    <w:rsid w:val="003D180E"/>
    <w:rsid w:val="003E18A3"/>
    <w:rsid w:val="003E31CD"/>
    <w:rsid w:val="003F33C9"/>
    <w:rsid w:val="00426D96"/>
    <w:rsid w:val="0042CACF"/>
    <w:rsid w:val="00443DB1"/>
    <w:rsid w:val="00453013"/>
    <w:rsid w:val="00453C02"/>
    <w:rsid w:val="0047530E"/>
    <w:rsid w:val="004962E8"/>
    <w:rsid w:val="004B4237"/>
    <w:rsid w:val="004B49C5"/>
    <w:rsid w:val="004B5537"/>
    <w:rsid w:val="004B56F9"/>
    <w:rsid w:val="004C7A5F"/>
    <w:rsid w:val="004D5AFF"/>
    <w:rsid w:val="00501BC3"/>
    <w:rsid w:val="005335D3"/>
    <w:rsid w:val="005576EE"/>
    <w:rsid w:val="00563A5F"/>
    <w:rsid w:val="00565539"/>
    <w:rsid w:val="00583EA6"/>
    <w:rsid w:val="005860E6"/>
    <w:rsid w:val="00587341"/>
    <w:rsid w:val="00587FE6"/>
    <w:rsid w:val="00595A8C"/>
    <w:rsid w:val="005A2B64"/>
    <w:rsid w:val="005B56B2"/>
    <w:rsid w:val="005D582A"/>
    <w:rsid w:val="005E15AA"/>
    <w:rsid w:val="00603AB4"/>
    <w:rsid w:val="00626130"/>
    <w:rsid w:val="00626289"/>
    <w:rsid w:val="006335A3"/>
    <w:rsid w:val="00633E1A"/>
    <w:rsid w:val="00644381"/>
    <w:rsid w:val="00656F89"/>
    <w:rsid w:val="006632BB"/>
    <w:rsid w:val="00685780"/>
    <w:rsid w:val="00695EA8"/>
    <w:rsid w:val="006A3E56"/>
    <w:rsid w:val="006B53F6"/>
    <w:rsid w:val="006E2FBC"/>
    <w:rsid w:val="007251D0"/>
    <w:rsid w:val="00735337"/>
    <w:rsid w:val="0073687D"/>
    <w:rsid w:val="007509B8"/>
    <w:rsid w:val="0075CB4F"/>
    <w:rsid w:val="00760079"/>
    <w:rsid w:val="00771FE1"/>
    <w:rsid w:val="0079D193"/>
    <w:rsid w:val="007C2E43"/>
    <w:rsid w:val="007D5AD9"/>
    <w:rsid w:val="007E5017"/>
    <w:rsid w:val="007F0A18"/>
    <w:rsid w:val="008026F8"/>
    <w:rsid w:val="008058BB"/>
    <w:rsid w:val="00821175"/>
    <w:rsid w:val="00827E51"/>
    <w:rsid w:val="00837FD2"/>
    <w:rsid w:val="00845347"/>
    <w:rsid w:val="008466ED"/>
    <w:rsid w:val="00847833"/>
    <w:rsid w:val="0085002F"/>
    <w:rsid w:val="00881808"/>
    <w:rsid w:val="008837D1"/>
    <w:rsid w:val="008B3500"/>
    <w:rsid w:val="008B4497"/>
    <w:rsid w:val="008C297D"/>
    <w:rsid w:val="008C6C06"/>
    <w:rsid w:val="008F18A1"/>
    <w:rsid w:val="009071FD"/>
    <w:rsid w:val="009101F6"/>
    <w:rsid w:val="00915D7E"/>
    <w:rsid w:val="00923022"/>
    <w:rsid w:val="00924112"/>
    <w:rsid w:val="00931AA8"/>
    <w:rsid w:val="00933794"/>
    <w:rsid w:val="00947F46"/>
    <w:rsid w:val="009570EB"/>
    <w:rsid w:val="00961BC6"/>
    <w:rsid w:val="00991807"/>
    <w:rsid w:val="009A0F2C"/>
    <w:rsid w:val="009A10E9"/>
    <w:rsid w:val="009B37F5"/>
    <w:rsid w:val="009B5F89"/>
    <w:rsid w:val="009C653C"/>
    <w:rsid w:val="009C7F4E"/>
    <w:rsid w:val="009D45BD"/>
    <w:rsid w:val="009D5F49"/>
    <w:rsid w:val="009E10ED"/>
    <w:rsid w:val="009E208A"/>
    <w:rsid w:val="009E482E"/>
    <w:rsid w:val="00A0360F"/>
    <w:rsid w:val="00A2D28A"/>
    <w:rsid w:val="00A30BEA"/>
    <w:rsid w:val="00A46883"/>
    <w:rsid w:val="00A707B9"/>
    <w:rsid w:val="00A76659"/>
    <w:rsid w:val="00A917B8"/>
    <w:rsid w:val="00AB658D"/>
    <w:rsid w:val="00AC1DA1"/>
    <w:rsid w:val="00AE4C1E"/>
    <w:rsid w:val="00B012EE"/>
    <w:rsid w:val="00B01C5E"/>
    <w:rsid w:val="00B17DB4"/>
    <w:rsid w:val="00B20EBE"/>
    <w:rsid w:val="00B2670B"/>
    <w:rsid w:val="00B459C7"/>
    <w:rsid w:val="00B6484B"/>
    <w:rsid w:val="00B75B79"/>
    <w:rsid w:val="00B86588"/>
    <w:rsid w:val="00B873B6"/>
    <w:rsid w:val="00B9198F"/>
    <w:rsid w:val="00B95819"/>
    <w:rsid w:val="00BA402F"/>
    <w:rsid w:val="00BB16FD"/>
    <w:rsid w:val="00BB3963"/>
    <w:rsid w:val="00BC2DB2"/>
    <w:rsid w:val="00BD17F7"/>
    <w:rsid w:val="00BD6BAA"/>
    <w:rsid w:val="00BE1E44"/>
    <w:rsid w:val="00BE5CEC"/>
    <w:rsid w:val="00BF1E72"/>
    <w:rsid w:val="00BF302F"/>
    <w:rsid w:val="00C01C2B"/>
    <w:rsid w:val="00C14D6C"/>
    <w:rsid w:val="00C158A6"/>
    <w:rsid w:val="00C2131D"/>
    <w:rsid w:val="00C35BFC"/>
    <w:rsid w:val="00C366DA"/>
    <w:rsid w:val="00C40B03"/>
    <w:rsid w:val="00C429EB"/>
    <w:rsid w:val="00C43779"/>
    <w:rsid w:val="00C500CE"/>
    <w:rsid w:val="00CA7299"/>
    <w:rsid w:val="00CC47AF"/>
    <w:rsid w:val="00CD73B7"/>
    <w:rsid w:val="00CE3E77"/>
    <w:rsid w:val="00CF3A2B"/>
    <w:rsid w:val="00D11343"/>
    <w:rsid w:val="00D316E3"/>
    <w:rsid w:val="00D42EB8"/>
    <w:rsid w:val="00D62A4B"/>
    <w:rsid w:val="00D647FD"/>
    <w:rsid w:val="00D834E9"/>
    <w:rsid w:val="00D8F16D"/>
    <w:rsid w:val="00DA111E"/>
    <w:rsid w:val="00DA3C9F"/>
    <w:rsid w:val="00DC46ED"/>
    <w:rsid w:val="00DD04A7"/>
    <w:rsid w:val="00DD7DD0"/>
    <w:rsid w:val="00DF00A7"/>
    <w:rsid w:val="00DF1F0A"/>
    <w:rsid w:val="00DF499E"/>
    <w:rsid w:val="00E000F3"/>
    <w:rsid w:val="00E03AD9"/>
    <w:rsid w:val="00E04296"/>
    <w:rsid w:val="00E10C14"/>
    <w:rsid w:val="00E23F66"/>
    <w:rsid w:val="00E34749"/>
    <w:rsid w:val="00E6782E"/>
    <w:rsid w:val="00E70EBB"/>
    <w:rsid w:val="00E71CC8"/>
    <w:rsid w:val="00E93A93"/>
    <w:rsid w:val="00EC2E49"/>
    <w:rsid w:val="00EE0075"/>
    <w:rsid w:val="00EE5D97"/>
    <w:rsid w:val="00EF0DFE"/>
    <w:rsid w:val="00EF28E0"/>
    <w:rsid w:val="00F020C2"/>
    <w:rsid w:val="00F03B82"/>
    <w:rsid w:val="00F04196"/>
    <w:rsid w:val="00F06C7F"/>
    <w:rsid w:val="00F24ABF"/>
    <w:rsid w:val="00F5602B"/>
    <w:rsid w:val="00F70941"/>
    <w:rsid w:val="00F81A57"/>
    <w:rsid w:val="00F862DE"/>
    <w:rsid w:val="00F971BE"/>
    <w:rsid w:val="00FA3BF2"/>
    <w:rsid w:val="00FA5261"/>
    <w:rsid w:val="00FA7953"/>
    <w:rsid w:val="00FB26B4"/>
    <w:rsid w:val="00FB3A1A"/>
    <w:rsid w:val="00FC7C3B"/>
    <w:rsid w:val="00FD1564"/>
    <w:rsid w:val="00FD1B65"/>
    <w:rsid w:val="00FD2F70"/>
    <w:rsid w:val="00FE01D7"/>
    <w:rsid w:val="00FE5FF2"/>
    <w:rsid w:val="00FF43C2"/>
    <w:rsid w:val="0102FA32"/>
    <w:rsid w:val="011A17EC"/>
    <w:rsid w:val="011E254C"/>
    <w:rsid w:val="0161D952"/>
    <w:rsid w:val="017003F9"/>
    <w:rsid w:val="01737C47"/>
    <w:rsid w:val="0179AD1A"/>
    <w:rsid w:val="018B95C1"/>
    <w:rsid w:val="01B3CBF8"/>
    <w:rsid w:val="01B4E14A"/>
    <w:rsid w:val="01D3C2AA"/>
    <w:rsid w:val="01E72B33"/>
    <w:rsid w:val="01FF817D"/>
    <w:rsid w:val="01FFFE89"/>
    <w:rsid w:val="0207A44E"/>
    <w:rsid w:val="02174E72"/>
    <w:rsid w:val="021A7AE6"/>
    <w:rsid w:val="021C301B"/>
    <w:rsid w:val="021D222A"/>
    <w:rsid w:val="0230E9CE"/>
    <w:rsid w:val="02343CF9"/>
    <w:rsid w:val="02430E8B"/>
    <w:rsid w:val="0274D44D"/>
    <w:rsid w:val="02751AA8"/>
    <w:rsid w:val="027F6A48"/>
    <w:rsid w:val="027FA78C"/>
    <w:rsid w:val="02950D84"/>
    <w:rsid w:val="0298F6CB"/>
    <w:rsid w:val="02B5E84D"/>
    <w:rsid w:val="02D8A569"/>
    <w:rsid w:val="02D8D191"/>
    <w:rsid w:val="02EAD4BC"/>
    <w:rsid w:val="02F2D2A7"/>
    <w:rsid w:val="03134DE4"/>
    <w:rsid w:val="0323498E"/>
    <w:rsid w:val="033E5DC3"/>
    <w:rsid w:val="0343E048"/>
    <w:rsid w:val="034623A5"/>
    <w:rsid w:val="034BF45F"/>
    <w:rsid w:val="03617C6D"/>
    <w:rsid w:val="03771B9D"/>
    <w:rsid w:val="039C605F"/>
    <w:rsid w:val="039E4C2D"/>
    <w:rsid w:val="03A133C6"/>
    <w:rsid w:val="03A786D0"/>
    <w:rsid w:val="03AFEAED"/>
    <w:rsid w:val="03B999FB"/>
    <w:rsid w:val="03BA52D5"/>
    <w:rsid w:val="03C0E5B7"/>
    <w:rsid w:val="03C9C45C"/>
    <w:rsid w:val="03D8F077"/>
    <w:rsid w:val="03E8EAC5"/>
    <w:rsid w:val="03FD1D7C"/>
    <w:rsid w:val="041361F9"/>
    <w:rsid w:val="041B77ED"/>
    <w:rsid w:val="0451B8AE"/>
    <w:rsid w:val="0454BDA5"/>
    <w:rsid w:val="045A5AFA"/>
    <w:rsid w:val="045E97D1"/>
    <w:rsid w:val="04609AF0"/>
    <w:rsid w:val="0466D119"/>
    <w:rsid w:val="046FA27B"/>
    <w:rsid w:val="04746B3F"/>
    <w:rsid w:val="04A476CC"/>
    <w:rsid w:val="04A94FB2"/>
    <w:rsid w:val="04B7396F"/>
    <w:rsid w:val="04B7B4F6"/>
    <w:rsid w:val="04BF509F"/>
    <w:rsid w:val="04C6854B"/>
    <w:rsid w:val="04CC0E49"/>
    <w:rsid w:val="04EE0F71"/>
    <w:rsid w:val="04F44AD3"/>
    <w:rsid w:val="04FBB3C2"/>
    <w:rsid w:val="04FFEC0F"/>
    <w:rsid w:val="0509A1BF"/>
    <w:rsid w:val="05250033"/>
    <w:rsid w:val="05429344"/>
    <w:rsid w:val="054DD9E9"/>
    <w:rsid w:val="0556ABE0"/>
    <w:rsid w:val="055E4D2A"/>
    <w:rsid w:val="056EC587"/>
    <w:rsid w:val="0577498D"/>
    <w:rsid w:val="05838EBE"/>
    <w:rsid w:val="0599D877"/>
    <w:rsid w:val="05A59D3D"/>
    <w:rsid w:val="05AB48B2"/>
    <w:rsid w:val="05C3A9ED"/>
    <w:rsid w:val="05C3B7BD"/>
    <w:rsid w:val="05C756BD"/>
    <w:rsid w:val="05DDAFF9"/>
    <w:rsid w:val="05E19A1B"/>
    <w:rsid w:val="05F4F328"/>
    <w:rsid w:val="06061E2A"/>
    <w:rsid w:val="060ACED2"/>
    <w:rsid w:val="062D40CA"/>
    <w:rsid w:val="0631E418"/>
    <w:rsid w:val="0642814D"/>
    <w:rsid w:val="065BFCAA"/>
    <w:rsid w:val="066088D7"/>
    <w:rsid w:val="067E59BC"/>
    <w:rsid w:val="06875DB5"/>
    <w:rsid w:val="0689DC3B"/>
    <w:rsid w:val="06908A9B"/>
    <w:rsid w:val="06A51C0B"/>
    <w:rsid w:val="06C0EDB8"/>
    <w:rsid w:val="06D40121"/>
    <w:rsid w:val="06DA69FA"/>
    <w:rsid w:val="06EA4BE8"/>
    <w:rsid w:val="06EADAF2"/>
    <w:rsid w:val="071148EE"/>
    <w:rsid w:val="072FBC9E"/>
    <w:rsid w:val="07314EB7"/>
    <w:rsid w:val="076AF64F"/>
    <w:rsid w:val="077F3809"/>
    <w:rsid w:val="079691D6"/>
    <w:rsid w:val="07A3D070"/>
    <w:rsid w:val="07A7B755"/>
    <w:rsid w:val="07B02FED"/>
    <w:rsid w:val="07B2FD0C"/>
    <w:rsid w:val="07C206BD"/>
    <w:rsid w:val="07ED2229"/>
    <w:rsid w:val="080DC8D9"/>
    <w:rsid w:val="083A8BD1"/>
    <w:rsid w:val="083FB4EB"/>
    <w:rsid w:val="08A3C041"/>
    <w:rsid w:val="08AEEA4F"/>
    <w:rsid w:val="08D7A6CC"/>
    <w:rsid w:val="08D8691C"/>
    <w:rsid w:val="08DF9B22"/>
    <w:rsid w:val="08E9BE11"/>
    <w:rsid w:val="08EEE910"/>
    <w:rsid w:val="09365A10"/>
    <w:rsid w:val="09422FC2"/>
    <w:rsid w:val="09573B2C"/>
    <w:rsid w:val="096104BF"/>
    <w:rsid w:val="09712582"/>
    <w:rsid w:val="0985A61B"/>
    <w:rsid w:val="099A8CCB"/>
    <w:rsid w:val="09A46B3B"/>
    <w:rsid w:val="09AA885E"/>
    <w:rsid w:val="09BCFB5E"/>
    <w:rsid w:val="09D484EC"/>
    <w:rsid w:val="09E0EAEA"/>
    <w:rsid w:val="09E58160"/>
    <w:rsid w:val="09EA3D30"/>
    <w:rsid w:val="09FDB218"/>
    <w:rsid w:val="0A008FCA"/>
    <w:rsid w:val="0A0504ED"/>
    <w:rsid w:val="0A17A0A8"/>
    <w:rsid w:val="0A299459"/>
    <w:rsid w:val="0A3005BD"/>
    <w:rsid w:val="0A4851DC"/>
    <w:rsid w:val="0A7FB43F"/>
    <w:rsid w:val="0AA8BB13"/>
    <w:rsid w:val="0AB4B0F8"/>
    <w:rsid w:val="0AD42805"/>
    <w:rsid w:val="0AD61E8F"/>
    <w:rsid w:val="0AE32666"/>
    <w:rsid w:val="0AF98058"/>
    <w:rsid w:val="0AFB9093"/>
    <w:rsid w:val="0B0814D3"/>
    <w:rsid w:val="0B0E3DBD"/>
    <w:rsid w:val="0B3B9F82"/>
    <w:rsid w:val="0B5E5CC4"/>
    <w:rsid w:val="0B9A4417"/>
    <w:rsid w:val="0BACD014"/>
    <w:rsid w:val="0BB1958C"/>
    <w:rsid w:val="0BF1633C"/>
    <w:rsid w:val="0BFA0582"/>
    <w:rsid w:val="0C074CA1"/>
    <w:rsid w:val="0C075998"/>
    <w:rsid w:val="0C0D4852"/>
    <w:rsid w:val="0C13F6B2"/>
    <w:rsid w:val="0C19D0E4"/>
    <w:rsid w:val="0C313495"/>
    <w:rsid w:val="0C3D365A"/>
    <w:rsid w:val="0C6973B6"/>
    <w:rsid w:val="0C865D1C"/>
    <w:rsid w:val="0C866E2F"/>
    <w:rsid w:val="0C969336"/>
    <w:rsid w:val="0C9C94C7"/>
    <w:rsid w:val="0CA138D8"/>
    <w:rsid w:val="0CB6EDE3"/>
    <w:rsid w:val="0D18A303"/>
    <w:rsid w:val="0D21DDF2"/>
    <w:rsid w:val="0D238A83"/>
    <w:rsid w:val="0D3AF896"/>
    <w:rsid w:val="0D6CA1A3"/>
    <w:rsid w:val="0D6F4F9B"/>
    <w:rsid w:val="0D6FFFC6"/>
    <w:rsid w:val="0D75A8B7"/>
    <w:rsid w:val="0D79C77C"/>
    <w:rsid w:val="0D7BB58F"/>
    <w:rsid w:val="0D8AD765"/>
    <w:rsid w:val="0D99941A"/>
    <w:rsid w:val="0D9D1724"/>
    <w:rsid w:val="0DA2EA7B"/>
    <w:rsid w:val="0DA9A911"/>
    <w:rsid w:val="0DDEFB08"/>
    <w:rsid w:val="0DDFDB89"/>
    <w:rsid w:val="0E0165D0"/>
    <w:rsid w:val="0E266DC0"/>
    <w:rsid w:val="0E47BB4D"/>
    <w:rsid w:val="0E4D0A88"/>
    <w:rsid w:val="0E624EC1"/>
    <w:rsid w:val="0E937DF0"/>
    <w:rsid w:val="0E9CF2B3"/>
    <w:rsid w:val="0EAEDFCB"/>
    <w:rsid w:val="0EB6DB8D"/>
    <w:rsid w:val="0EE136AF"/>
    <w:rsid w:val="0EE62F7E"/>
    <w:rsid w:val="0EF9964D"/>
    <w:rsid w:val="0F0A4BA1"/>
    <w:rsid w:val="0F11A02E"/>
    <w:rsid w:val="0F448BC9"/>
    <w:rsid w:val="0F457972"/>
    <w:rsid w:val="0F85E3E7"/>
    <w:rsid w:val="0F9708A2"/>
    <w:rsid w:val="0F9E3675"/>
    <w:rsid w:val="0FA59B94"/>
    <w:rsid w:val="0FCE3276"/>
    <w:rsid w:val="0FD821B0"/>
    <w:rsid w:val="0FE85E58"/>
    <w:rsid w:val="0FEEB5D0"/>
    <w:rsid w:val="0FF29B4F"/>
    <w:rsid w:val="0FF5D546"/>
    <w:rsid w:val="1012C22A"/>
    <w:rsid w:val="10347DB0"/>
    <w:rsid w:val="105B02F7"/>
    <w:rsid w:val="1062C95D"/>
    <w:rsid w:val="106476BC"/>
    <w:rsid w:val="1069EA02"/>
    <w:rsid w:val="107595E6"/>
    <w:rsid w:val="107BE753"/>
    <w:rsid w:val="1087F7E2"/>
    <w:rsid w:val="10B5CE6E"/>
    <w:rsid w:val="10CCE7DC"/>
    <w:rsid w:val="10DD2686"/>
    <w:rsid w:val="10E0776C"/>
    <w:rsid w:val="10E7A9EC"/>
    <w:rsid w:val="10F16125"/>
    <w:rsid w:val="10FE4DC2"/>
    <w:rsid w:val="110236F3"/>
    <w:rsid w:val="112F08DE"/>
    <w:rsid w:val="113F1ECC"/>
    <w:rsid w:val="1149795C"/>
    <w:rsid w:val="114F849E"/>
    <w:rsid w:val="1150A8B5"/>
    <w:rsid w:val="11546F7C"/>
    <w:rsid w:val="1159DF52"/>
    <w:rsid w:val="11761594"/>
    <w:rsid w:val="11775657"/>
    <w:rsid w:val="118F66B5"/>
    <w:rsid w:val="11AFC739"/>
    <w:rsid w:val="11B8E063"/>
    <w:rsid w:val="11D236EE"/>
    <w:rsid w:val="11D31F5D"/>
    <w:rsid w:val="11D3C602"/>
    <w:rsid w:val="11D4C603"/>
    <w:rsid w:val="11EC44BE"/>
    <w:rsid w:val="11F472CD"/>
    <w:rsid w:val="11F54F15"/>
    <w:rsid w:val="1208FAAC"/>
    <w:rsid w:val="1209DA46"/>
    <w:rsid w:val="120FE204"/>
    <w:rsid w:val="121BE6BF"/>
    <w:rsid w:val="1254FB8C"/>
    <w:rsid w:val="129F88E1"/>
    <w:rsid w:val="12B9B0CA"/>
    <w:rsid w:val="12BABB85"/>
    <w:rsid w:val="12BB176C"/>
    <w:rsid w:val="12C24BDF"/>
    <w:rsid w:val="12CA7039"/>
    <w:rsid w:val="12D91700"/>
    <w:rsid w:val="12DA7DCC"/>
    <w:rsid w:val="12EF4349"/>
    <w:rsid w:val="12F5AFB3"/>
    <w:rsid w:val="12F94253"/>
    <w:rsid w:val="130ED810"/>
    <w:rsid w:val="1323F005"/>
    <w:rsid w:val="1340C4F6"/>
    <w:rsid w:val="134EDBBA"/>
    <w:rsid w:val="1364D708"/>
    <w:rsid w:val="1370A7BD"/>
    <w:rsid w:val="13756F19"/>
    <w:rsid w:val="13887360"/>
    <w:rsid w:val="13911F76"/>
    <w:rsid w:val="13A14952"/>
    <w:rsid w:val="13A19ACB"/>
    <w:rsid w:val="13A9954A"/>
    <w:rsid w:val="13B42687"/>
    <w:rsid w:val="13D8C659"/>
    <w:rsid w:val="13EB2DB3"/>
    <w:rsid w:val="141D8FCA"/>
    <w:rsid w:val="143B801C"/>
    <w:rsid w:val="143C061E"/>
    <w:rsid w:val="14478F03"/>
    <w:rsid w:val="146A3832"/>
    <w:rsid w:val="14707044"/>
    <w:rsid w:val="148E8BA0"/>
    <w:rsid w:val="14959E1A"/>
    <w:rsid w:val="14AE4949"/>
    <w:rsid w:val="14C6F9F7"/>
    <w:rsid w:val="14CD4F72"/>
    <w:rsid w:val="14E07AD0"/>
    <w:rsid w:val="14EAAC1B"/>
    <w:rsid w:val="14ED2844"/>
    <w:rsid w:val="1508FA97"/>
    <w:rsid w:val="150B9B20"/>
    <w:rsid w:val="150E828F"/>
    <w:rsid w:val="1512F3B9"/>
    <w:rsid w:val="15227BE6"/>
    <w:rsid w:val="1538D338"/>
    <w:rsid w:val="1538FC3C"/>
    <w:rsid w:val="1545D6FE"/>
    <w:rsid w:val="154DCB56"/>
    <w:rsid w:val="15627B83"/>
    <w:rsid w:val="156846D3"/>
    <w:rsid w:val="156BCA6F"/>
    <w:rsid w:val="15737BAC"/>
    <w:rsid w:val="1579E851"/>
    <w:rsid w:val="1592598E"/>
    <w:rsid w:val="15989056"/>
    <w:rsid w:val="159A85F3"/>
    <w:rsid w:val="15B85D76"/>
    <w:rsid w:val="15D37EB5"/>
    <w:rsid w:val="15E5BABB"/>
    <w:rsid w:val="15EE1A88"/>
    <w:rsid w:val="15F52344"/>
    <w:rsid w:val="15FB0BAA"/>
    <w:rsid w:val="16325CE0"/>
    <w:rsid w:val="164B00D7"/>
    <w:rsid w:val="166CD77C"/>
    <w:rsid w:val="166D8397"/>
    <w:rsid w:val="167A2E40"/>
    <w:rsid w:val="167C4B31"/>
    <w:rsid w:val="168B4FF6"/>
    <w:rsid w:val="168CCC48"/>
    <w:rsid w:val="16A1F010"/>
    <w:rsid w:val="16A7B7D6"/>
    <w:rsid w:val="16AEAEBD"/>
    <w:rsid w:val="16B24A5E"/>
    <w:rsid w:val="16B4B11C"/>
    <w:rsid w:val="16C5E084"/>
    <w:rsid w:val="16E8D379"/>
    <w:rsid w:val="16EA24EB"/>
    <w:rsid w:val="1706873C"/>
    <w:rsid w:val="173D706F"/>
    <w:rsid w:val="174082AB"/>
    <w:rsid w:val="174A1C84"/>
    <w:rsid w:val="174BDF60"/>
    <w:rsid w:val="174C680A"/>
    <w:rsid w:val="1750141C"/>
    <w:rsid w:val="1752A4ED"/>
    <w:rsid w:val="1757B2CA"/>
    <w:rsid w:val="175DF1FF"/>
    <w:rsid w:val="17614EF3"/>
    <w:rsid w:val="1764874E"/>
    <w:rsid w:val="178E1CDA"/>
    <w:rsid w:val="17903130"/>
    <w:rsid w:val="1799A70F"/>
    <w:rsid w:val="179DF701"/>
    <w:rsid w:val="17A154CD"/>
    <w:rsid w:val="17A2B1FD"/>
    <w:rsid w:val="17A34C3D"/>
    <w:rsid w:val="17A35ACE"/>
    <w:rsid w:val="17D7385F"/>
    <w:rsid w:val="17D75542"/>
    <w:rsid w:val="17EF08D5"/>
    <w:rsid w:val="18111206"/>
    <w:rsid w:val="181DFBA6"/>
    <w:rsid w:val="18257C9E"/>
    <w:rsid w:val="1837B4CD"/>
    <w:rsid w:val="18432EF4"/>
    <w:rsid w:val="1843D70F"/>
    <w:rsid w:val="185C0DA3"/>
    <w:rsid w:val="187CA7FB"/>
    <w:rsid w:val="1886167F"/>
    <w:rsid w:val="1895EF51"/>
    <w:rsid w:val="18B67790"/>
    <w:rsid w:val="18E348AB"/>
    <w:rsid w:val="18E7AFC1"/>
    <w:rsid w:val="18E807FE"/>
    <w:rsid w:val="18E9FA5A"/>
    <w:rsid w:val="18EBE47D"/>
    <w:rsid w:val="18F75230"/>
    <w:rsid w:val="1917C12A"/>
    <w:rsid w:val="192091C1"/>
    <w:rsid w:val="192151E9"/>
    <w:rsid w:val="1947E352"/>
    <w:rsid w:val="198E7060"/>
    <w:rsid w:val="198F416A"/>
    <w:rsid w:val="1996C804"/>
    <w:rsid w:val="19984074"/>
    <w:rsid w:val="19B01361"/>
    <w:rsid w:val="19CDFC5F"/>
    <w:rsid w:val="19DE8D5C"/>
    <w:rsid w:val="19FECE46"/>
    <w:rsid w:val="1A18785C"/>
    <w:rsid w:val="1A33C709"/>
    <w:rsid w:val="1A4040CD"/>
    <w:rsid w:val="1A420023"/>
    <w:rsid w:val="1A5A3897"/>
    <w:rsid w:val="1A62B3BF"/>
    <w:rsid w:val="1A643766"/>
    <w:rsid w:val="1A762B2F"/>
    <w:rsid w:val="1A8B3154"/>
    <w:rsid w:val="1A9084EE"/>
    <w:rsid w:val="1A95CC0A"/>
    <w:rsid w:val="1AB07416"/>
    <w:rsid w:val="1AC79FF5"/>
    <w:rsid w:val="1AC802CE"/>
    <w:rsid w:val="1AD1C0A1"/>
    <w:rsid w:val="1AD67BD6"/>
    <w:rsid w:val="1AD7BF79"/>
    <w:rsid w:val="1AD85215"/>
    <w:rsid w:val="1AEEF366"/>
    <w:rsid w:val="1AFE0DCD"/>
    <w:rsid w:val="1B01004E"/>
    <w:rsid w:val="1B1D1AD8"/>
    <w:rsid w:val="1B1EC7BF"/>
    <w:rsid w:val="1B218765"/>
    <w:rsid w:val="1B297094"/>
    <w:rsid w:val="1B3AE531"/>
    <w:rsid w:val="1B4EE12E"/>
    <w:rsid w:val="1B613E25"/>
    <w:rsid w:val="1B971B94"/>
    <w:rsid w:val="1BC64F7E"/>
    <w:rsid w:val="1C01F393"/>
    <w:rsid w:val="1C02338D"/>
    <w:rsid w:val="1C084E0C"/>
    <w:rsid w:val="1C22CD8A"/>
    <w:rsid w:val="1C244A4F"/>
    <w:rsid w:val="1C4A23C5"/>
    <w:rsid w:val="1C4E0BBE"/>
    <w:rsid w:val="1C5B672C"/>
    <w:rsid w:val="1C86F0BD"/>
    <w:rsid w:val="1C8AC3C7"/>
    <w:rsid w:val="1CADB903"/>
    <w:rsid w:val="1CC39C34"/>
    <w:rsid w:val="1CDA4A6D"/>
    <w:rsid w:val="1CE5AD17"/>
    <w:rsid w:val="1CF8568F"/>
    <w:rsid w:val="1D07593E"/>
    <w:rsid w:val="1D0924E6"/>
    <w:rsid w:val="1D23B7A1"/>
    <w:rsid w:val="1D270E00"/>
    <w:rsid w:val="1D2A8003"/>
    <w:rsid w:val="1D2E5E9F"/>
    <w:rsid w:val="1D4DF44C"/>
    <w:rsid w:val="1D5948D8"/>
    <w:rsid w:val="1D772C8F"/>
    <w:rsid w:val="1D80A7FD"/>
    <w:rsid w:val="1D818C32"/>
    <w:rsid w:val="1D8D87CD"/>
    <w:rsid w:val="1D8FDA52"/>
    <w:rsid w:val="1D90888C"/>
    <w:rsid w:val="1DA18FC3"/>
    <w:rsid w:val="1DC47592"/>
    <w:rsid w:val="1DD130FD"/>
    <w:rsid w:val="1DDCF772"/>
    <w:rsid w:val="1E051268"/>
    <w:rsid w:val="1E32DDA0"/>
    <w:rsid w:val="1E405365"/>
    <w:rsid w:val="1E4116BA"/>
    <w:rsid w:val="1E55C83D"/>
    <w:rsid w:val="1E58905F"/>
    <w:rsid w:val="1E656579"/>
    <w:rsid w:val="1E72BD87"/>
    <w:rsid w:val="1EB31893"/>
    <w:rsid w:val="1ED0D31E"/>
    <w:rsid w:val="1EEF5D82"/>
    <w:rsid w:val="1F0FF96F"/>
    <w:rsid w:val="1F270F7B"/>
    <w:rsid w:val="1F28D7AD"/>
    <w:rsid w:val="1F35749B"/>
    <w:rsid w:val="1F359740"/>
    <w:rsid w:val="1F3597D9"/>
    <w:rsid w:val="1F434BE7"/>
    <w:rsid w:val="1F488254"/>
    <w:rsid w:val="1F665671"/>
    <w:rsid w:val="1F69BB96"/>
    <w:rsid w:val="1F6C28F7"/>
    <w:rsid w:val="1F6F82F6"/>
    <w:rsid w:val="1FAC692B"/>
    <w:rsid w:val="1FAF0753"/>
    <w:rsid w:val="1FAFF0F6"/>
    <w:rsid w:val="1FDA1A49"/>
    <w:rsid w:val="1FDC4F79"/>
    <w:rsid w:val="1FDD2518"/>
    <w:rsid w:val="1FF4F888"/>
    <w:rsid w:val="20103D55"/>
    <w:rsid w:val="2018071C"/>
    <w:rsid w:val="201B505D"/>
    <w:rsid w:val="20232D77"/>
    <w:rsid w:val="2033CB82"/>
    <w:rsid w:val="2035187C"/>
    <w:rsid w:val="204BF886"/>
    <w:rsid w:val="2051C5D5"/>
    <w:rsid w:val="207FB70A"/>
    <w:rsid w:val="2089D192"/>
    <w:rsid w:val="208C53AA"/>
    <w:rsid w:val="2095C295"/>
    <w:rsid w:val="20A2942C"/>
    <w:rsid w:val="20B21580"/>
    <w:rsid w:val="20B572AE"/>
    <w:rsid w:val="20BA2320"/>
    <w:rsid w:val="20C04F5E"/>
    <w:rsid w:val="20D167A1"/>
    <w:rsid w:val="20D2F645"/>
    <w:rsid w:val="20FA29E0"/>
    <w:rsid w:val="21101EBF"/>
    <w:rsid w:val="2126C942"/>
    <w:rsid w:val="21278DD4"/>
    <w:rsid w:val="213ABE61"/>
    <w:rsid w:val="215621AD"/>
    <w:rsid w:val="2167A4F2"/>
    <w:rsid w:val="21787C87"/>
    <w:rsid w:val="217EC27A"/>
    <w:rsid w:val="218072BB"/>
    <w:rsid w:val="21832802"/>
    <w:rsid w:val="218868ED"/>
    <w:rsid w:val="21892B79"/>
    <w:rsid w:val="218DB36D"/>
    <w:rsid w:val="21BAE14B"/>
    <w:rsid w:val="21BD9DDE"/>
    <w:rsid w:val="21D190F8"/>
    <w:rsid w:val="21D2CE03"/>
    <w:rsid w:val="21D7051D"/>
    <w:rsid w:val="21DB5A83"/>
    <w:rsid w:val="21EA6A7D"/>
    <w:rsid w:val="21EFC31C"/>
    <w:rsid w:val="21FBBC4B"/>
    <w:rsid w:val="220A61E4"/>
    <w:rsid w:val="220C4F66"/>
    <w:rsid w:val="2241B925"/>
    <w:rsid w:val="22541920"/>
    <w:rsid w:val="2268D27A"/>
    <w:rsid w:val="22741590"/>
    <w:rsid w:val="2289BE0E"/>
    <w:rsid w:val="228A64F5"/>
    <w:rsid w:val="228AA15C"/>
    <w:rsid w:val="228E1642"/>
    <w:rsid w:val="22DE7C48"/>
    <w:rsid w:val="22DF0E5E"/>
    <w:rsid w:val="22E91B8D"/>
    <w:rsid w:val="22FB6F26"/>
    <w:rsid w:val="230CBDB2"/>
    <w:rsid w:val="23294FD2"/>
    <w:rsid w:val="232D5224"/>
    <w:rsid w:val="2353C4AD"/>
    <w:rsid w:val="2373F696"/>
    <w:rsid w:val="238952AD"/>
    <w:rsid w:val="23899B58"/>
    <w:rsid w:val="238C2D94"/>
    <w:rsid w:val="23A086BC"/>
    <w:rsid w:val="23AE537C"/>
    <w:rsid w:val="23C4F656"/>
    <w:rsid w:val="23C5A898"/>
    <w:rsid w:val="23C9C3B5"/>
    <w:rsid w:val="23DC1659"/>
    <w:rsid w:val="23DCBD3B"/>
    <w:rsid w:val="23E1E799"/>
    <w:rsid w:val="23E26D74"/>
    <w:rsid w:val="23ED6E45"/>
    <w:rsid w:val="23F054DA"/>
    <w:rsid w:val="23F0CDB6"/>
    <w:rsid w:val="240143E3"/>
    <w:rsid w:val="240820CA"/>
    <w:rsid w:val="24606E5A"/>
    <w:rsid w:val="24610B29"/>
    <w:rsid w:val="247116E8"/>
    <w:rsid w:val="2472FA1E"/>
    <w:rsid w:val="24847222"/>
    <w:rsid w:val="24995967"/>
    <w:rsid w:val="249EE124"/>
    <w:rsid w:val="24A20313"/>
    <w:rsid w:val="24A65B2C"/>
    <w:rsid w:val="24ADC069"/>
    <w:rsid w:val="24C3C6DD"/>
    <w:rsid w:val="24C537EB"/>
    <w:rsid w:val="24CB0D3F"/>
    <w:rsid w:val="24E3EC25"/>
    <w:rsid w:val="24E7F38A"/>
    <w:rsid w:val="250675E2"/>
    <w:rsid w:val="251A89BD"/>
    <w:rsid w:val="2522455A"/>
    <w:rsid w:val="252AD5E4"/>
    <w:rsid w:val="252C8B6D"/>
    <w:rsid w:val="25406584"/>
    <w:rsid w:val="255098DC"/>
    <w:rsid w:val="2559BC8F"/>
    <w:rsid w:val="255CE156"/>
    <w:rsid w:val="2560CE8A"/>
    <w:rsid w:val="25738674"/>
    <w:rsid w:val="257687DD"/>
    <w:rsid w:val="2579827D"/>
    <w:rsid w:val="25A2C0FC"/>
    <w:rsid w:val="25C396CA"/>
    <w:rsid w:val="26152AAC"/>
    <w:rsid w:val="2625F74C"/>
    <w:rsid w:val="262757E1"/>
    <w:rsid w:val="262C7263"/>
    <w:rsid w:val="263CB2C0"/>
    <w:rsid w:val="26812705"/>
    <w:rsid w:val="26924BF6"/>
    <w:rsid w:val="26928AEC"/>
    <w:rsid w:val="26A4F3BB"/>
    <w:rsid w:val="26B65A1E"/>
    <w:rsid w:val="26D4D700"/>
    <w:rsid w:val="26F36F33"/>
    <w:rsid w:val="270E163E"/>
    <w:rsid w:val="270FBAC6"/>
    <w:rsid w:val="27152A48"/>
    <w:rsid w:val="27217023"/>
    <w:rsid w:val="27272BB6"/>
    <w:rsid w:val="2753D60A"/>
    <w:rsid w:val="275EF727"/>
    <w:rsid w:val="2768E316"/>
    <w:rsid w:val="277E33DB"/>
    <w:rsid w:val="277F838E"/>
    <w:rsid w:val="278ACDAF"/>
    <w:rsid w:val="27D6AA8B"/>
    <w:rsid w:val="27D8877A"/>
    <w:rsid w:val="27DA2A02"/>
    <w:rsid w:val="27E60C7C"/>
    <w:rsid w:val="280574FE"/>
    <w:rsid w:val="2807A06C"/>
    <w:rsid w:val="280C2983"/>
    <w:rsid w:val="28109922"/>
    <w:rsid w:val="28274AEF"/>
    <w:rsid w:val="2828268A"/>
    <w:rsid w:val="283E6EB6"/>
    <w:rsid w:val="284FC138"/>
    <w:rsid w:val="2860820F"/>
    <w:rsid w:val="286387EB"/>
    <w:rsid w:val="2863FF75"/>
    <w:rsid w:val="286DE292"/>
    <w:rsid w:val="2874DE42"/>
    <w:rsid w:val="2896DD04"/>
    <w:rsid w:val="28A9595F"/>
    <w:rsid w:val="28C537CF"/>
    <w:rsid w:val="28D0BFE3"/>
    <w:rsid w:val="28D169CA"/>
    <w:rsid w:val="28D92F53"/>
    <w:rsid w:val="290AA4B2"/>
    <w:rsid w:val="291B53EF"/>
    <w:rsid w:val="293B141B"/>
    <w:rsid w:val="29420F66"/>
    <w:rsid w:val="2969DA2A"/>
    <w:rsid w:val="29853433"/>
    <w:rsid w:val="29A370CD"/>
    <w:rsid w:val="29C2D5C4"/>
    <w:rsid w:val="29C3D6E0"/>
    <w:rsid w:val="29FB2D3B"/>
    <w:rsid w:val="2A02BE91"/>
    <w:rsid w:val="2A26AEA0"/>
    <w:rsid w:val="2A2E5A67"/>
    <w:rsid w:val="2A2F40BE"/>
    <w:rsid w:val="2A53F0C0"/>
    <w:rsid w:val="2A59967C"/>
    <w:rsid w:val="2A5C8022"/>
    <w:rsid w:val="2A7849E7"/>
    <w:rsid w:val="2A846755"/>
    <w:rsid w:val="2A9786E7"/>
    <w:rsid w:val="2AA209C4"/>
    <w:rsid w:val="2AA7BB78"/>
    <w:rsid w:val="2AAC3A21"/>
    <w:rsid w:val="2AB22254"/>
    <w:rsid w:val="2AB72450"/>
    <w:rsid w:val="2AC64A7D"/>
    <w:rsid w:val="2AC99993"/>
    <w:rsid w:val="2ACBD516"/>
    <w:rsid w:val="2AEB5DDE"/>
    <w:rsid w:val="2B0D266F"/>
    <w:rsid w:val="2B2FF9F2"/>
    <w:rsid w:val="2B30FF2D"/>
    <w:rsid w:val="2B3324F2"/>
    <w:rsid w:val="2B412415"/>
    <w:rsid w:val="2B7049E9"/>
    <w:rsid w:val="2B7BB539"/>
    <w:rsid w:val="2B813FE6"/>
    <w:rsid w:val="2B8577A8"/>
    <w:rsid w:val="2B895CC1"/>
    <w:rsid w:val="2BB9C10D"/>
    <w:rsid w:val="2BC95A43"/>
    <w:rsid w:val="2BF89406"/>
    <w:rsid w:val="2C228800"/>
    <w:rsid w:val="2C3DB0C1"/>
    <w:rsid w:val="2C41C84E"/>
    <w:rsid w:val="2C52F4B1"/>
    <w:rsid w:val="2C675CB0"/>
    <w:rsid w:val="2C7FE19E"/>
    <w:rsid w:val="2C81A270"/>
    <w:rsid w:val="2C93B7BF"/>
    <w:rsid w:val="2C9F82BB"/>
    <w:rsid w:val="2CA7F787"/>
    <w:rsid w:val="2CC39488"/>
    <w:rsid w:val="2CC3D301"/>
    <w:rsid w:val="2CCC46E4"/>
    <w:rsid w:val="2CD656EA"/>
    <w:rsid w:val="2CD6B3D4"/>
    <w:rsid w:val="2CF23FC2"/>
    <w:rsid w:val="2CFEB311"/>
    <w:rsid w:val="2D0377B3"/>
    <w:rsid w:val="2D09F358"/>
    <w:rsid w:val="2D0E4B65"/>
    <w:rsid w:val="2D17DF52"/>
    <w:rsid w:val="2D225F44"/>
    <w:rsid w:val="2D5AAA21"/>
    <w:rsid w:val="2D62B0B7"/>
    <w:rsid w:val="2D63197B"/>
    <w:rsid w:val="2D75B704"/>
    <w:rsid w:val="2D9D682F"/>
    <w:rsid w:val="2DAFEAA9"/>
    <w:rsid w:val="2DBCB189"/>
    <w:rsid w:val="2DD528D6"/>
    <w:rsid w:val="2DE7D940"/>
    <w:rsid w:val="2DFA5622"/>
    <w:rsid w:val="2DFFCB2F"/>
    <w:rsid w:val="2E1F852D"/>
    <w:rsid w:val="2E34C81C"/>
    <w:rsid w:val="2E37EB09"/>
    <w:rsid w:val="2E403FAD"/>
    <w:rsid w:val="2E49576E"/>
    <w:rsid w:val="2E4E8624"/>
    <w:rsid w:val="2E60656E"/>
    <w:rsid w:val="2E695E5D"/>
    <w:rsid w:val="2E6C0B62"/>
    <w:rsid w:val="2E77C990"/>
    <w:rsid w:val="2E79AD57"/>
    <w:rsid w:val="2E7BE26D"/>
    <w:rsid w:val="2E964E7E"/>
    <w:rsid w:val="2EA692E4"/>
    <w:rsid w:val="2EA7EAAB"/>
    <w:rsid w:val="2EB6A93D"/>
    <w:rsid w:val="2EBBA7A5"/>
    <w:rsid w:val="2ECE2FA4"/>
    <w:rsid w:val="2ED3A7FB"/>
    <w:rsid w:val="2EDA3F53"/>
    <w:rsid w:val="2EDC4168"/>
    <w:rsid w:val="2F193A8A"/>
    <w:rsid w:val="2F20F142"/>
    <w:rsid w:val="2F2A1D35"/>
    <w:rsid w:val="2F36D0E2"/>
    <w:rsid w:val="2F393890"/>
    <w:rsid w:val="2F8C0DEC"/>
    <w:rsid w:val="2F93BCE5"/>
    <w:rsid w:val="2F96C567"/>
    <w:rsid w:val="2F9C6160"/>
    <w:rsid w:val="2FA22D31"/>
    <w:rsid w:val="2FAFB777"/>
    <w:rsid w:val="2FB37A94"/>
    <w:rsid w:val="2FBB558E"/>
    <w:rsid w:val="2FBF4596"/>
    <w:rsid w:val="2FC48102"/>
    <w:rsid w:val="2FCF58E8"/>
    <w:rsid w:val="2FD04D48"/>
    <w:rsid w:val="2FD32EA2"/>
    <w:rsid w:val="3033AF9A"/>
    <w:rsid w:val="305853D0"/>
    <w:rsid w:val="3070FD4B"/>
    <w:rsid w:val="308CDF75"/>
    <w:rsid w:val="309A5179"/>
    <w:rsid w:val="30AB2E13"/>
    <w:rsid w:val="30C11A4A"/>
    <w:rsid w:val="30CE630E"/>
    <w:rsid w:val="30E78B6B"/>
    <w:rsid w:val="30F8FAC3"/>
    <w:rsid w:val="312240FF"/>
    <w:rsid w:val="313C2DBC"/>
    <w:rsid w:val="3140D45B"/>
    <w:rsid w:val="316E55B5"/>
    <w:rsid w:val="3170DC33"/>
    <w:rsid w:val="318055FF"/>
    <w:rsid w:val="318E04D3"/>
    <w:rsid w:val="31AF8EC8"/>
    <w:rsid w:val="31B9FDA1"/>
    <w:rsid w:val="31BE75E6"/>
    <w:rsid w:val="31D6209C"/>
    <w:rsid w:val="31F54D6E"/>
    <w:rsid w:val="3245CEE3"/>
    <w:rsid w:val="324B6AB2"/>
    <w:rsid w:val="3260C17C"/>
    <w:rsid w:val="326A336F"/>
    <w:rsid w:val="326E19A9"/>
    <w:rsid w:val="327E3156"/>
    <w:rsid w:val="32A0C526"/>
    <w:rsid w:val="32A5A97B"/>
    <w:rsid w:val="32B0893B"/>
    <w:rsid w:val="32BBFC19"/>
    <w:rsid w:val="32E552CD"/>
    <w:rsid w:val="32F29EC9"/>
    <w:rsid w:val="32FA2681"/>
    <w:rsid w:val="32FEB7AC"/>
    <w:rsid w:val="331EBF3F"/>
    <w:rsid w:val="332A4D91"/>
    <w:rsid w:val="332F4AEC"/>
    <w:rsid w:val="3333D745"/>
    <w:rsid w:val="3346F851"/>
    <w:rsid w:val="3353F043"/>
    <w:rsid w:val="335B172B"/>
    <w:rsid w:val="338791D3"/>
    <w:rsid w:val="338A49CB"/>
    <w:rsid w:val="338ACA8E"/>
    <w:rsid w:val="338B5E6E"/>
    <w:rsid w:val="33A31983"/>
    <w:rsid w:val="33D0F207"/>
    <w:rsid w:val="33D57E6C"/>
    <w:rsid w:val="33D866E1"/>
    <w:rsid w:val="33EADAD1"/>
    <w:rsid w:val="33FD04FB"/>
    <w:rsid w:val="340EEE66"/>
    <w:rsid w:val="343C9587"/>
    <w:rsid w:val="34415657"/>
    <w:rsid w:val="345665FF"/>
    <w:rsid w:val="3478B2C0"/>
    <w:rsid w:val="3483B785"/>
    <w:rsid w:val="34AFC13D"/>
    <w:rsid w:val="34BCE03C"/>
    <w:rsid w:val="34BDE3FE"/>
    <w:rsid w:val="34BF7FE2"/>
    <w:rsid w:val="3534D1CF"/>
    <w:rsid w:val="35512D15"/>
    <w:rsid w:val="357A9C1E"/>
    <w:rsid w:val="358E4CBE"/>
    <w:rsid w:val="35995EB9"/>
    <w:rsid w:val="35AD820E"/>
    <w:rsid w:val="35B18A9B"/>
    <w:rsid w:val="35B7F85A"/>
    <w:rsid w:val="35CB1BBC"/>
    <w:rsid w:val="35D5C7F8"/>
    <w:rsid w:val="35FC0AB5"/>
    <w:rsid w:val="36140EBA"/>
    <w:rsid w:val="361B756C"/>
    <w:rsid w:val="36352E7F"/>
    <w:rsid w:val="364C9B9D"/>
    <w:rsid w:val="366C8327"/>
    <w:rsid w:val="3672C34A"/>
    <w:rsid w:val="36827E48"/>
    <w:rsid w:val="36A2B0AB"/>
    <w:rsid w:val="36C47FC4"/>
    <w:rsid w:val="36C650C6"/>
    <w:rsid w:val="36CB299F"/>
    <w:rsid w:val="36FD6491"/>
    <w:rsid w:val="3701FF86"/>
    <w:rsid w:val="3702FFF3"/>
    <w:rsid w:val="3704510A"/>
    <w:rsid w:val="370B59C6"/>
    <w:rsid w:val="370D1F2E"/>
    <w:rsid w:val="372794F4"/>
    <w:rsid w:val="372879BE"/>
    <w:rsid w:val="373CA288"/>
    <w:rsid w:val="375D683D"/>
    <w:rsid w:val="37654AEE"/>
    <w:rsid w:val="3771F3EE"/>
    <w:rsid w:val="37786DBC"/>
    <w:rsid w:val="377A9E49"/>
    <w:rsid w:val="37956A78"/>
    <w:rsid w:val="3795A758"/>
    <w:rsid w:val="37A1EA62"/>
    <w:rsid w:val="37B2B24C"/>
    <w:rsid w:val="37C96A55"/>
    <w:rsid w:val="37D94C0C"/>
    <w:rsid w:val="37E42D93"/>
    <w:rsid w:val="37F2ECF1"/>
    <w:rsid w:val="38073B71"/>
    <w:rsid w:val="38101BF5"/>
    <w:rsid w:val="3824313D"/>
    <w:rsid w:val="3836A2F2"/>
    <w:rsid w:val="38666118"/>
    <w:rsid w:val="38728D0F"/>
    <w:rsid w:val="387D13A3"/>
    <w:rsid w:val="389C247F"/>
    <w:rsid w:val="38A2E1FE"/>
    <w:rsid w:val="38A3C7FC"/>
    <w:rsid w:val="38ADB9A8"/>
    <w:rsid w:val="38B62AED"/>
    <w:rsid w:val="38FF3D69"/>
    <w:rsid w:val="3906A262"/>
    <w:rsid w:val="390A2406"/>
    <w:rsid w:val="390B7C3E"/>
    <w:rsid w:val="391616F3"/>
    <w:rsid w:val="3944AE2B"/>
    <w:rsid w:val="394AB939"/>
    <w:rsid w:val="3961AA61"/>
    <w:rsid w:val="3961E04D"/>
    <w:rsid w:val="397B9C9F"/>
    <w:rsid w:val="398FBA0C"/>
    <w:rsid w:val="399DFFEB"/>
    <w:rsid w:val="39A0C3C1"/>
    <w:rsid w:val="39BFB617"/>
    <w:rsid w:val="39C18315"/>
    <w:rsid w:val="39EE91EB"/>
    <w:rsid w:val="39EF94CC"/>
    <w:rsid w:val="39FC2086"/>
    <w:rsid w:val="3A294F51"/>
    <w:rsid w:val="3A34F3F5"/>
    <w:rsid w:val="3A390EB4"/>
    <w:rsid w:val="3A44BFF0"/>
    <w:rsid w:val="3A457921"/>
    <w:rsid w:val="3A55FAC7"/>
    <w:rsid w:val="3A6C254D"/>
    <w:rsid w:val="3A7E3118"/>
    <w:rsid w:val="3AA5A489"/>
    <w:rsid w:val="3AACC48B"/>
    <w:rsid w:val="3AB097DB"/>
    <w:rsid w:val="3ACDD878"/>
    <w:rsid w:val="3AFF5858"/>
    <w:rsid w:val="3B046630"/>
    <w:rsid w:val="3B13770C"/>
    <w:rsid w:val="3B1BCE55"/>
    <w:rsid w:val="3B24FE0D"/>
    <w:rsid w:val="3B29BCA8"/>
    <w:rsid w:val="3B2D633B"/>
    <w:rsid w:val="3B49FAAE"/>
    <w:rsid w:val="3B56990B"/>
    <w:rsid w:val="3B6A2FC0"/>
    <w:rsid w:val="3B74065A"/>
    <w:rsid w:val="3B8A624C"/>
    <w:rsid w:val="3B8FE650"/>
    <w:rsid w:val="3B966F02"/>
    <w:rsid w:val="3BBCFAC9"/>
    <w:rsid w:val="3BCAD496"/>
    <w:rsid w:val="3BD60513"/>
    <w:rsid w:val="3BD6FDFB"/>
    <w:rsid w:val="3BE6ECC6"/>
    <w:rsid w:val="3BF88E49"/>
    <w:rsid w:val="3BFA2988"/>
    <w:rsid w:val="3BFE933B"/>
    <w:rsid w:val="3C1743B8"/>
    <w:rsid w:val="3C4B3A14"/>
    <w:rsid w:val="3C50FC49"/>
    <w:rsid w:val="3C6F032F"/>
    <w:rsid w:val="3C6FF5B5"/>
    <w:rsid w:val="3C874C4D"/>
    <w:rsid w:val="3C8D132C"/>
    <w:rsid w:val="3C92485D"/>
    <w:rsid w:val="3CB4B853"/>
    <w:rsid w:val="3CD44A7F"/>
    <w:rsid w:val="3CE5CB0F"/>
    <w:rsid w:val="3CF03FAA"/>
    <w:rsid w:val="3CF1E66A"/>
    <w:rsid w:val="3CFB0DF5"/>
    <w:rsid w:val="3CFE7EBB"/>
    <w:rsid w:val="3CFE9B5F"/>
    <w:rsid w:val="3D1A699D"/>
    <w:rsid w:val="3D6100FE"/>
    <w:rsid w:val="3D6704C4"/>
    <w:rsid w:val="3D7C60B2"/>
    <w:rsid w:val="3D7E7FEF"/>
    <w:rsid w:val="3D800DF8"/>
    <w:rsid w:val="3D8E748B"/>
    <w:rsid w:val="3D9AFBB3"/>
    <w:rsid w:val="3DA56419"/>
    <w:rsid w:val="3DACF385"/>
    <w:rsid w:val="3DBD8DEE"/>
    <w:rsid w:val="3DC207B0"/>
    <w:rsid w:val="3DC439F0"/>
    <w:rsid w:val="3DD32497"/>
    <w:rsid w:val="3DFA516B"/>
    <w:rsid w:val="3DFCD16A"/>
    <w:rsid w:val="3E098B4F"/>
    <w:rsid w:val="3E127189"/>
    <w:rsid w:val="3E1DDC69"/>
    <w:rsid w:val="3E25581D"/>
    <w:rsid w:val="3E2C010A"/>
    <w:rsid w:val="3E2DA90F"/>
    <w:rsid w:val="3E56FB48"/>
    <w:rsid w:val="3E7A356E"/>
    <w:rsid w:val="3EA28CB4"/>
    <w:rsid w:val="3EB62CE3"/>
    <w:rsid w:val="3EC637CA"/>
    <w:rsid w:val="3ED9C9AA"/>
    <w:rsid w:val="3EE414E1"/>
    <w:rsid w:val="3EF532A0"/>
    <w:rsid w:val="3EFA3ED1"/>
    <w:rsid w:val="3EFA79F5"/>
    <w:rsid w:val="3F01BF19"/>
    <w:rsid w:val="3F0BA5F4"/>
    <w:rsid w:val="3F138A84"/>
    <w:rsid w:val="3F174A90"/>
    <w:rsid w:val="3F28F0F7"/>
    <w:rsid w:val="3F296BEA"/>
    <w:rsid w:val="3F42D0B5"/>
    <w:rsid w:val="3F649D29"/>
    <w:rsid w:val="3FAA0F01"/>
    <w:rsid w:val="3FC1308E"/>
    <w:rsid w:val="3FC28EAB"/>
    <w:rsid w:val="3FCB32C4"/>
    <w:rsid w:val="3FDF2CE7"/>
    <w:rsid w:val="3FF03BF3"/>
    <w:rsid w:val="3FF3AE90"/>
    <w:rsid w:val="3FFD80CE"/>
    <w:rsid w:val="4000A6D2"/>
    <w:rsid w:val="401A6886"/>
    <w:rsid w:val="40213945"/>
    <w:rsid w:val="4029F6F0"/>
    <w:rsid w:val="402D97A1"/>
    <w:rsid w:val="403E97C0"/>
    <w:rsid w:val="4047CE7F"/>
    <w:rsid w:val="4049058F"/>
    <w:rsid w:val="4069A6D9"/>
    <w:rsid w:val="40A74C9A"/>
    <w:rsid w:val="40AB6EBC"/>
    <w:rsid w:val="40D8CC3D"/>
    <w:rsid w:val="40D9C130"/>
    <w:rsid w:val="40E058EA"/>
    <w:rsid w:val="411BC0AA"/>
    <w:rsid w:val="413C1FF0"/>
    <w:rsid w:val="41581957"/>
    <w:rsid w:val="41A9772C"/>
    <w:rsid w:val="41B25AE3"/>
    <w:rsid w:val="41F41B01"/>
    <w:rsid w:val="41FC0BE9"/>
    <w:rsid w:val="4226D868"/>
    <w:rsid w:val="422D8FD8"/>
    <w:rsid w:val="42304C91"/>
    <w:rsid w:val="4240A662"/>
    <w:rsid w:val="4247E44F"/>
    <w:rsid w:val="424C49B6"/>
    <w:rsid w:val="4260B525"/>
    <w:rsid w:val="42610CAC"/>
    <w:rsid w:val="427ED2CC"/>
    <w:rsid w:val="428FF9D6"/>
    <w:rsid w:val="42AA276E"/>
    <w:rsid w:val="42AD2A48"/>
    <w:rsid w:val="42B42610"/>
    <w:rsid w:val="42C41276"/>
    <w:rsid w:val="42E011D0"/>
    <w:rsid w:val="42F09955"/>
    <w:rsid w:val="4326E03A"/>
    <w:rsid w:val="4331BA3D"/>
    <w:rsid w:val="43390C7F"/>
    <w:rsid w:val="43462567"/>
    <w:rsid w:val="4363B72E"/>
    <w:rsid w:val="438C3BE4"/>
    <w:rsid w:val="43B29969"/>
    <w:rsid w:val="43CD9B28"/>
    <w:rsid w:val="43EE519B"/>
    <w:rsid w:val="43F7470C"/>
    <w:rsid w:val="43FC7E7D"/>
    <w:rsid w:val="441AA32D"/>
    <w:rsid w:val="4420E6DB"/>
    <w:rsid w:val="44292372"/>
    <w:rsid w:val="442A9552"/>
    <w:rsid w:val="44304421"/>
    <w:rsid w:val="4438537E"/>
    <w:rsid w:val="444CD641"/>
    <w:rsid w:val="44540F7F"/>
    <w:rsid w:val="44568391"/>
    <w:rsid w:val="445AA6D7"/>
    <w:rsid w:val="446F2896"/>
    <w:rsid w:val="44720BEE"/>
    <w:rsid w:val="44742DF7"/>
    <w:rsid w:val="4476F13C"/>
    <w:rsid w:val="4476FDFA"/>
    <w:rsid w:val="447D6E14"/>
    <w:rsid w:val="44ACB251"/>
    <w:rsid w:val="44C40293"/>
    <w:rsid w:val="44CA982D"/>
    <w:rsid w:val="44CBC29A"/>
    <w:rsid w:val="44CD9281"/>
    <w:rsid w:val="44D1CB50"/>
    <w:rsid w:val="44D590D4"/>
    <w:rsid w:val="44DC2E17"/>
    <w:rsid w:val="44DE7AB3"/>
    <w:rsid w:val="44E91116"/>
    <w:rsid w:val="450AAA5E"/>
    <w:rsid w:val="452D87B7"/>
    <w:rsid w:val="453B77DF"/>
    <w:rsid w:val="453C4F68"/>
    <w:rsid w:val="4543FD76"/>
    <w:rsid w:val="454619B0"/>
    <w:rsid w:val="455AA54E"/>
    <w:rsid w:val="45676B3E"/>
    <w:rsid w:val="45702C67"/>
    <w:rsid w:val="4575CE64"/>
    <w:rsid w:val="457B2255"/>
    <w:rsid w:val="458AC831"/>
    <w:rsid w:val="458C3CB0"/>
    <w:rsid w:val="459BC965"/>
    <w:rsid w:val="45B59109"/>
    <w:rsid w:val="45D41F91"/>
    <w:rsid w:val="45DA18D4"/>
    <w:rsid w:val="45E8E9AB"/>
    <w:rsid w:val="45E9A11F"/>
    <w:rsid w:val="46270FE4"/>
    <w:rsid w:val="4633F96E"/>
    <w:rsid w:val="46388167"/>
    <w:rsid w:val="46428EA3"/>
    <w:rsid w:val="4648E4D0"/>
    <w:rsid w:val="4652954C"/>
    <w:rsid w:val="4668C0CF"/>
    <w:rsid w:val="467015E2"/>
    <w:rsid w:val="4670AA4C"/>
    <w:rsid w:val="46734804"/>
    <w:rsid w:val="4677A959"/>
    <w:rsid w:val="468D5F59"/>
    <w:rsid w:val="46AD54B0"/>
    <w:rsid w:val="46D06FBE"/>
    <w:rsid w:val="46DC3725"/>
    <w:rsid w:val="46E942E6"/>
    <w:rsid w:val="46F4F645"/>
    <w:rsid w:val="470A6C14"/>
    <w:rsid w:val="472375B1"/>
    <w:rsid w:val="47280D11"/>
    <w:rsid w:val="472EE849"/>
    <w:rsid w:val="47331436"/>
    <w:rsid w:val="47351F5D"/>
    <w:rsid w:val="47390C96"/>
    <w:rsid w:val="47434D25"/>
    <w:rsid w:val="4746B476"/>
    <w:rsid w:val="4747E866"/>
    <w:rsid w:val="474B52E4"/>
    <w:rsid w:val="474BECDA"/>
    <w:rsid w:val="4755C2DD"/>
    <w:rsid w:val="47599E1A"/>
    <w:rsid w:val="476E593C"/>
    <w:rsid w:val="477A69EB"/>
    <w:rsid w:val="47874334"/>
    <w:rsid w:val="4788F3AB"/>
    <w:rsid w:val="47B50ED6"/>
    <w:rsid w:val="47B5D265"/>
    <w:rsid w:val="47C05C21"/>
    <w:rsid w:val="47E4E461"/>
    <w:rsid w:val="47FC205D"/>
    <w:rsid w:val="48184C45"/>
    <w:rsid w:val="481DA0DB"/>
    <w:rsid w:val="48446FDA"/>
    <w:rsid w:val="485597DE"/>
    <w:rsid w:val="485F9803"/>
    <w:rsid w:val="486BF860"/>
    <w:rsid w:val="487E1D06"/>
    <w:rsid w:val="48989B91"/>
    <w:rsid w:val="4898D02B"/>
    <w:rsid w:val="48AC16A7"/>
    <w:rsid w:val="48AE7D1A"/>
    <w:rsid w:val="48BBFFDD"/>
    <w:rsid w:val="48CF356B"/>
    <w:rsid w:val="48DD4581"/>
    <w:rsid w:val="48E0E304"/>
    <w:rsid w:val="48FD196A"/>
    <w:rsid w:val="49082E1B"/>
    <w:rsid w:val="491369EB"/>
    <w:rsid w:val="49273F32"/>
    <w:rsid w:val="495970AA"/>
    <w:rsid w:val="49687BB1"/>
    <w:rsid w:val="4977898B"/>
    <w:rsid w:val="497B25EA"/>
    <w:rsid w:val="49B1A618"/>
    <w:rsid w:val="49C7CA0B"/>
    <w:rsid w:val="49C7D02D"/>
    <w:rsid w:val="49CAEDA5"/>
    <w:rsid w:val="49DC81C3"/>
    <w:rsid w:val="49E406C4"/>
    <w:rsid w:val="49E7991B"/>
    <w:rsid w:val="49F1C968"/>
    <w:rsid w:val="49F75EF6"/>
    <w:rsid w:val="4A14B16A"/>
    <w:rsid w:val="4A4069EB"/>
    <w:rsid w:val="4A4819F5"/>
    <w:rsid w:val="4A549FF6"/>
    <w:rsid w:val="4A5A128F"/>
    <w:rsid w:val="4A5AE3BA"/>
    <w:rsid w:val="4A767E2C"/>
    <w:rsid w:val="4A82BE1F"/>
    <w:rsid w:val="4A86BCE4"/>
    <w:rsid w:val="4A904050"/>
    <w:rsid w:val="4AAC63E9"/>
    <w:rsid w:val="4ACA5C95"/>
    <w:rsid w:val="4ACC3667"/>
    <w:rsid w:val="4ADFE3A9"/>
    <w:rsid w:val="4AE2E69C"/>
    <w:rsid w:val="4AE76A45"/>
    <w:rsid w:val="4AEB428E"/>
    <w:rsid w:val="4B0B6D61"/>
    <w:rsid w:val="4B1DEC5D"/>
    <w:rsid w:val="4B239A54"/>
    <w:rsid w:val="4B255E38"/>
    <w:rsid w:val="4B33AD8C"/>
    <w:rsid w:val="4B396EA1"/>
    <w:rsid w:val="4B590414"/>
    <w:rsid w:val="4B680BFE"/>
    <w:rsid w:val="4B6BB23B"/>
    <w:rsid w:val="4B71E9AF"/>
    <w:rsid w:val="4B735A7A"/>
    <w:rsid w:val="4B83697C"/>
    <w:rsid w:val="4B9B1EA9"/>
    <w:rsid w:val="4BA4BAD2"/>
    <w:rsid w:val="4BA67A64"/>
    <w:rsid w:val="4BB5BDC8"/>
    <w:rsid w:val="4BBDAB4E"/>
    <w:rsid w:val="4BC24952"/>
    <w:rsid w:val="4BFB7ECE"/>
    <w:rsid w:val="4C08C459"/>
    <w:rsid w:val="4C2A760D"/>
    <w:rsid w:val="4C2F2705"/>
    <w:rsid w:val="4C46643F"/>
    <w:rsid w:val="4C67D785"/>
    <w:rsid w:val="4C7B0BB7"/>
    <w:rsid w:val="4C8853E9"/>
    <w:rsid w:val="4C8CB200"/>
    <w:rsid w:val="4C969E3A"/>
    <w:rsid w:val="4CB7EE26"/>
    <w:rsid w:val="4CBBE522"/>
    <w:rsid w:val="4CCCA469"/>
    <w:rsid w:val="4CE905D2"/>
    <w:rsid w:val="4CF3B1FD"/>
    <w:rsid w:val="4D004FA8"/>
    <w:rsid w:val="4D085ABD"/>
    <w:rsid w:val="4D1D75D0"/>
    <w:rsid w:val="4D3DC8FF"/>
    <w:rsid w:val="4D3DF444"/>
    <w:rsid w:val="4D408B33"/>
    <w:rsid w:val="4D735475"/>
    <w:rsid w:val="4D81EE3D"/>
    <w:rsid w:val="4D99C656"/>
    <w:rsid w:val="4DBC159D"/>
    <w:rsid w:val="4DC1EE37"/>
    <w:rsid w:val="4DC4FB5D"/>
    <w:rsid w:val="4DC922E3"/>
    <w:rsid w:val="4DDC0CEF"/>
    <w:rsid w:val="4DE2609A"/>
    <w:rsid w:val="4DF38A92"/>
    <w:rsid w:val="4E05A5B0"/>
    <w:rsid w:val="4E0956FD"/>
    <w:rsid w:val="4E09D1CF"/>
    <w:rsid w:val="4E0FF6A4"/>
    <w:rsid w:val="4E17846B"/>
    <w:rsid w:val="4E22A698"/>
    <w:rsid w:val="4E45D50A"/>
    <w:rsid w:val="4E661028"/>
    <w:rsid w:val="4E781625"/>
    <w:rsid w:val="4E84AB13"/>
    <w:rsid w:val="4E8DB4A1"/>
    <w:rsid w:val="4ECEC6C9"/>
    <w:rsid w:val="4EDE1E60"/>
    <w:rsid w:val="4EF6E4D5"/>
    <w:rsid w:val="4F09028A"/>
    <w:rsid w:val="4F0C0B5F"/>
    <w:rsid w:val="4F406922"/>
    <w:rsid w:val="4F571D0D"/>
    <w:rsid w:val="4F5B3982"/>
    <w:rsid w:val="4F7540E8"/>
    <w:rsid w:val="4F762E1B"/>
    <w:rsid w:val="4F8BF4E2"/>
    <w:rsid w:val="4F932720"/>
    <w:rsid w:val="4FA4527D"/>
    <w:rsid w:val="4FA9DED7"/>
    <w:rsid w:val="4FAA346F"/>
    <w:rsid w:val="4FB80EEE"/>
    <w:rsid w:val="4FBE905A"/>
    <w:rsid w:val="4FE099DC"/>
    <w:rsid w:val="502C9357"/>
    <w:rsid w:val="50958C4B"/>
    <w:rsid w:val="50A5D8F3"/>
    <w:rsid w:val="50A7B561"/>
    <w:rsid w:val="50AD7394"/>
    <w:rsid w:val="50BE4C10"/>
    <w:rsid w:val="50CA253E"/>
    <w:rsid w:val="50CD9F05"/>
    <w:rsid w:val="50D2DF86"/>
    <w:rsid w:val="50D72DFE"/>
    <w:rsid w:val="50DC57C1"/>
    <w:rsid w:val="50DFDF73"/>
    <w:rsid w:val="50E0FA53"/>
    <w:rsid w:val="50E287B6"/>
    <w:rsid w:val="50E3F652"/>
    <w:rsid w:val="50E5A7E3"/>
    <w:rsid w:val="50E7EB5E"/>
    <w:rsid w:val="5105A11C"/>
    <w:rsid w:val="5105FE96"/>
    <w:rsid w:val="51097D01"/>
    <w:rsid w:val="5116D686"/>
    <w:rsid w:val="512C33C2"/>
    <w:rsid w:val="512FBAD0"/>
    <w:rsid w:val="5144DB8A"/>
    <w:rsid w:val="514820F1"/>
    <w:rsid w:val="515250C9"/>
    <w:rsid w:val="5152A5FB"/>
    <w:rsid w:val="5157FBCE"/>
    <w:rsid w:val="517182BD"/>
    <w:rsid w:val="517D75CC"/>
    <w:rsid w:val="51B411E4"/>
    <w:rsid w:val="51BA48FF"/>
    <w:rsid w:val="51E3B2F0"/>
    <w:rsid w:val="5220A1B8"/>
    <w:rsid w:val="52448506"/>
    <w:rsid w:val="524BB564"/>
    <w:rsid w:val="524D1EBB"/>
    <w:rsid w:val="525E0819"/>
    <w:rsid w:val="5261CA1F"/>
    <w:rsid w:val="527E8B07"/>
    <w:rsid w:val="52865CCB"/>
    <w:rsid w:val="528D0860"/>
    <w:rsid w:val="528FB60D"/>
    <w:rsid w:val="529882C7"/>
    <w:rsid w:val="52A7D84D"/>
    <w:rsid w:val="52A86B47"/>
    <w:rsid w:val="52B1335D"/>
    <w:rsid w:val="52CE7AE8"/>
    <w:rsid w:val="52E3F152"/>
    <w:rsid w:val="52EFEBB1"/>
    <w:rsid w:val="52F77AB5"/>
    <w:rsid w:val="52F7C17D"/>
    <w:rsid w:val="52FA4F4E"/>
    <w:rsid w:val="52FD8472"/>
    <w:rsid w:val="53322B9B"/>
    <w:rsid w:val="5345E184"/>
    <w:rsid w:val="5359F586"/>
    <w:rsid w:val="536CC40D"/>
    <w:rsid w:val="53B5D727"/>
    <w:rsid w:val="53C586A3"/>
    <w:rsid w:val="53D389AC"/>
    <w:rsid w:val="542451FF"/>
    <w:rsid w:val="54411DC3"/>
    <w:rsid w:val="544A5818"/>
    <w:rsid w:val="5450AB48"/>
    <w:rsid w:val="545AD14B"/>
    <w:rsid w:val="545F6B23"/>
    <w:rsid w:val="5465F3DF"/>
    <w:rsid w:val="547B9E8C"/>
    <w:rsid w:val="54803C78"/>
    <w:rsid w:val="5491D765"/>
    <w:rsid w:val="54B3E3AD"/>
    <w:rsid w:val="54BFEB03"/>
    <w:rsid w:val="54C605F7"/>
    <w:rsid w:val="54CB0BAB"/>
    <w:rsid w:val="54CB25BF"/>
    <w:rsid w:val="54D31669"/>
    <w:rsid w:val="54D5CDFA"/>
    <w:rsid w:val="54E12F70"/>
    <w:rsid w:val="54F4CC4C"/>
    <w:rsid w:val="54F99A32"/>
    <w:rsid w:val="55070EFC"/>
    <w:rsid w:val="550751B1"/>
    <w:rsid w:val="550B618D"/>
    <w:rsid w:val="550D4587"/>
    <w:rsid w:val="55147759"/>
    <w:rsid w:val="55262C36"/>
    <w:rsid w:val="552EE73F"/>
    <w:rsid w:val="5539A6B6"/>
    <w:rsid w:val="55484D6C"/>
    <w:rsid w:val="55510E8F"/>
    <w:rsid w:val="55510EC9"/>
    <w:rsid w:val="5562AEBC"/>
    <w:rsid w:val="5565F826"/>
    <w:rsid w:val="556AFEBC"/>
    <w:rsid w:val="556C6EA6"/>
    <w:rsid w:val="55758DF9"/>
    <w:rsid w:val="5589CD05"/>
    <w:rsid w:val="558C4319"/>
    <w:rsid w:val="5597D0E0"/>
    <w:rsid w:val="559D9661"/>
    <w:rsid w:val="55A7D789"/>
    <w:rsid w:val="55DCEFED"/>
    <w:rsid w:val="55ED5D25"/>
    <w:rsid w:val="55F33ADA"/>
    <w:rsid w:val="5605C338"/>
    <w:rsid w:val="56096C7F"/>
    <w:rsid w:val="5614E3B4"/>
    <w:rsid w:val="562370B1"/>
    <w:rsid w:val="562526BE"/>
    <w:rsid w:val="562AC2BD"/>
    <w:rsid w:val="5634BA71"/>
    <w:rsid w:val="56411935"/>
    <w:rsid w:val="5647D5B5"/>
    <w:rsid w:val="56549A4D"/>
    <w:rsid w:val="5680FB6C"/>
    <w:rsid w:val="568E7D69"/>
    <w:rsid w:val="5693EE06"/>
    <w:rsid w:val="56C1B264"/>
    <w:rsid w:val="56E14915"/>
    <w:rsid w:val="56EF6540"/>
    <w:rsid w:val="56F21CA3"/>
    <w:rsid w:val="570731F0"/>
    <w:rsid w:val="570F5507"/>
    <w:rsid w:val="571D92B2"/>
    <w:rsid w:val="5730D750"/>
    <w:rsid w:val="57320557"/>
    <w:rsid w:val="57503E12"/>
    <w:rsid w:val="575DBDC3"/>
    <w:rsid w:val="57772717"/>
    <w:rsid w:val="57A0F6AA"/>
    <w:rsid w:val="57A9C191"/>
    <w:rsid w:val="57ACB88F"/>
    <w:rsid w:val="57BD578E"/>
    <w:rsid w:val="57CA6CD0"/>
    <w:rsid w:val="57D08AD2"/>
    <w:rsid w:val="57DB306C"/>
    <w:rsid w:val="57DC2DAD"/>
    <w:rsid w:val="57EA0B77"/>
    <w:rsid w:val="57EB7D8E"/>
    <w:rsid w:val="57EC8BB5"/>
    <w:rsid w:val="57ECC8D5"/>
    <w:rsid w:val="58116695"/>
    <w:rsid w:val="583245B7"/>
    <w:rsid w:val="5852F474"/>
    <w:rsid w:val="58720303"/>
    <w:rsid w:val="5875A90F"/>
    <w:rsid w:val="5876EC5D"/>
    <w:rsid w:val="587B2CD5"/>
    <w:rsid w:val="588908CC"/>
    <w:rsid w:val="58998759"/>
    <w:rsid w:val="589D98E8"/>
    <w:rsid w:val="58D53723"/>
    <w:rsid w:val="58DE3DCE"/>
    <w:rsid w:val="58FFEAD9"/>
    <w:rsid w:val="590ACFEA"/>
    <w:rsid w:val="591446C4"/>
    <w:rsid w:val="592C93E6"/>
    <w:rsid w:val="59327AC1"/>
    <w:rsid w:val="594D14D4"/>
    <w:rsid w:val="595E164D"/>
    <w:rsid w:val="59623DA4"/>
    <w:rsid w:val="59705BE5"/>
    <w:rsid w:val="59723565"/>
    <w:rsid w:val="597C21FE"/>
    <w:rsid w:val="59A5467B"/>
    <w:rsid w:val="59AC876D"/>
    <w:rsid w:val="59B49BD2"/>
    <w:rsid w:val="59B6184B"/>
    <w:rsid w:val="59B8E941"/>
    <w:rsid w:val="59EA9DB1"/>
    <w:rsid w:val="59FA2F53"/>
    <w:rsid w:val="5A001805"/>
    <w:rsid w:val="5A1DE3ED"/>
    <w:rsid w:val="5A2C7DEC"/>
    <w:rsid w:val="5A5214F2"/>
    <w:rsid w:val="5A611A16"/>
    <w:rsid w:val="5A65F858"/>
    <w:rsid w:val="5A6C0F6D"/>
    <w:rsid w:val="5A764048"/>
    <w:rsid w:val="5A86E01E"/>
    <w:rsid w:val="5A89D85A"/>
    <w:rsid w:val="5A9E8EF8"/>
    <w:rsid w:val="5AAA7CC2"/>
    <w:rsid w:val="5AB534EE"/>
    <w:rsid w:val="5AB77174"/>
    <w:rsid w:val="5AB7E826"/>
    <w:rsid w:val="5ABCCC2E"/>
    <w:rsid w:val="5AC86447"/>
    <w:rsid w:val="5AE411E8"/>
    <w:rsid w:val="5AF35B42"/>
    <w:rsid w:val="5AFB7977"/>
    <w:rsid w:val="5B2301D8"/>
    <w:rsid w:val="5B2B5029"/>
    <w:rsid w:val="5B3D4094"/>
    <w:rsid w:val="5B4802E8"/>
    <w:rsid w:val="5B492197"/>
    <w:rsid w:val="5B4BA21A"/>
    <w:rsid w:val="5B6048E2"/>
    <w:rsid w:val="5B67FB7F"/>
    <w:rsid w:val="5B688165"/>
    <w:rsid w:val="5B81FD3C"/>
    <w:rsid w:val="5B8358DE"/>
    <w:rsid w:val="5B861CA4"/>
    <w:rsid w:val="5B8A4BC0"/>
    <w:rsid w:val="5BDA3B37"/>
    <w:rsid w:val="5BE274B1"/>
    <w:rsid w:val="5BE719E2"/>
    <w:rsid w:val="5BEF11EF"/>
    <w:rsid w:val="5C005940"/>
    <w:rsid w:val="5C04EA5F"/>
    <w:rsid w:val="5C0AC589"/>
    <w:rsid w:val="5C2828BA"/>
    <w:rsid w:val="5C30EF24"/>
    <w:rsid w:val="5C4537A9"/>
    <w:rsid w:val="5C6434A8"/>
    <w:rsid w:val="5C6AAA42"/>
    <w:rsid w:val="5C6D841D"/>
    <w:rsid w:val="5C7E5829"/>
    <w:rsid w:val="5C857B66"/>
    <w:rsid w:val="5C920B26"/>
    <w:rsid w:val="5CCD6522"/>
    <w:rsid w:val="5CD75E6B"/>
    <w:rsid w:val="5CDDF4DE"/>
    <w:rsid w:val="5CECC53E"/>
    <w:rsid w:val="5CF00499"/>
    <w:rsid w:val="5CFC0275"/>
    <w:rsid w:val="5CFE0015"/>
    <w:rsid w:val="5D2462C1"/>
    <w:rsid w:val="5D25CE40"/>
    <w:rsid w:val="5D289AAA"/>
    <w:rsid w:val="5D29F95B"/>
    <w:rsid w:val="5D300493"/>
    <w:rsid w:val="5D43949B"/>
    <w:rsid w:val="5D4A1292"/>
    <w:rsid w:val="5D4D98DD"/>
    <w:rsid w:val="5D6DFE0A"/>
    <w:rsid w:val="5D7CEB4E"/>
    <w:rsid w:val="5DA26482"/>
    <w:rsid w:val="5DBE80E0"/>
    <w:rsid w:val="5DC5D8DE"/>
    <w:rsid w:val="5DC66E66"/>
    <w:rsid w:val="5DD2199A"/>
    <w:rsid w:val="5DE90749"/>
    <w:rsid w:val="5DEDD1AA"/>
    <w:rsid w:val="5E01B44B"/>
    <w:rsid w:val="5E1D5679"/>
    <w:rsid w:val="5E2085F7"/>
    <w:rsid w:val="5E25010E"/>
    <w:rsid w:val="5E27464F"/>
    <w:rsid w:val="5E2CA1B5"/>
    <w:rsid w:val="5E4D5DDB"/>
    <w:rsid w:val="5E51CEC2"/>
    <w:rsid w:val="5E56D450"/>
    <w:rsid w:val="5E5EC20D"/>
    <w:rsid w:val="5E8557C0"/>
    <w:rsid w:val="5E91B131"/>
    <w:rsid w:val="5EBD8321"/>
    <w:rsid w:val="5EC36ADD"/>
    <w:rsid w:val="5F013FB6"/>
    <w:rsid w:val="5F04403E"/>
    <w:rsid w:val="5F09611C"/>
    <w:rsid w:val="5F4CC39E"/>
    <w:rsid w:val="5F5C03DC"/>
    <w:rsid w:val="5F95B1D8"/>
    <w:rsid w:val="5F96AA99"/>
    <w:rsid w:val="5F9BAB19"/>
    <w:rsid w:val="5F9C3188"/>
    <w:rsid w:val="5FB0BA07"/>
    <w:rsid w:val="5FB2D3B5"/>
    <w:rsid w:val="5FBD1C28"/>
    <w:rsid w:val="5FC5D65B"/>
    <w:rsid w:val="5FCDCAC3"/>
    <w:rsid w:val="5FE457EC"/>
    <w:rsid w:val="5FF8387A"/>
    <w:rsid w:val="600E7CFE"/>
    <w:rsid w:val="602433A7"/>
    <w:rsid w:val="6036310F"/>
    <w:rsid w:val="60394B58"/>
    <w:rsid w:val="6058AA78"/>
    <w:rsid w:val="605B3DA3"/>
    <w:rsid w:val="60660157"/>
    <w:rsid w:val="606BC485"/>
    <w:rsid w:val="607A0296"/>
    <w:rsid w:val="607A0F1C"/>
    <w:rsid w:val="607C408D"/>
    <w:rsid w:val="608AEB28"/>
    <w:rsid w:val="60AB0E35"/>
    <w:rsid w:val="60D9CD63"/>
    <w:rsid w:val="60DCC840"/>
    <w:rsid w:val="60DFFC54"/>
    <w:rsid w:val="60E04908"/>
    <w:rsid w:val="60E81601"/>
    <w:rsid w:val="60F9ADD3"/>
    <w:rsid w:val="60FC7B91"/>
    <w:rsid w:val="60FF577E"/>
    <w:rsid w:val="610DB3B0"/>
    <w:rsid w:val="610F3632"/>
    <w:rsid w:val="611025B7"/>
    <w:rsid w:val="614563DE"/>
    <w:rsid w:val="61522B4D"/>
    <w:rsid w:val="6159769E"/>
    <w:rsid w:val="615C455D"/>
    <w:rsid w:val="6163CC9D"/>
    <w:rsid w:val="616CED7E"/>
    <w:rsid w:val="617A9566"/>
    <w:rsid w:val="61974C08"/>
    <w:rsid w:val="61B59C47"/>
    <w:rsid w:val="61C07F78"/>
    <w:rsid w:val="61F2F476"/>
    <w:rsid w:val="6200AF37"/>
    <w:rsid w:val="6201C440"/>
    <w:rsid w:val="620E3FAF"/>
    <w:rsid w:val="6214B729"/>
    <w:rsid w:val="62305182"/>
    <w:rsid w:val="626DA4D8"/>
    <w:rsid w:val="6280F658"/>
    <w:rsid w:val="6282AD3D"/>
    <w:rsid w:val="62A0AD5F"/>
    <w:rsid w:val="62B2B7D0"/>
    <w:rsid w:val="62C2D65A"/>
    <w:rsid w:val="62CFD149"/>
    <w:rsid w:val="62E0AF97"/>
    <w:rsid w:val="62E63B64"/>
    <w:rsid w:val="62F98546"/>
    <w:rsid w:val="6305538B"/>
    <w:rsid w:val="631421F0"/>
    <w:rsid w:val="6315BDAC"/>
    <w:rsid w:val="631917AB"/>
    <w:rsid w:val="63361CF0"/>
    <w:rsid w:val="633DD80B"/>
    <w:rsid w:val="6355B540"/>
    <w:rsid w:val="635BCE9D"/>
    <w:rsid w:val="635CDFAA"/>
    <w:rsid w:val="6368ECC7"/>
    <w:rsid w:val="6397E13B"/>
    <w:rsid w:val="63A36547"/>
    <w:rsid w:val="63A7133C"/>
    <w:rsid w:val="63B47DC9"/>
    <w:rsid w:val="63B60DE3"/>
    <w:rsid w:val="63CFEE2E"/>
    <w:rsid w:val="63D73CDA"/>
    <w:rsid w:val="63E485F5"/>
    <w:rsid w:val="63EA85E9"/>
    <w:rsid w:val="63FAD917"/>
    <w:rsid w:val="64102743"/>
    <w:rsid w:val="64179243"/>
    <w:rsid w:val="6417E9CA"/>
    <w:rsid w:val="64280EF4"/>
    <w:rsid w:val="642AC8F9"/>
    <w:rsid w:val="642FC85E"/>
    <w:rsid w:val="643EC5B6"/>
    <w:rsid w:val="643EDFA2"/>
    <w:rsid w:val="64654006"/>
    <w:rsid w:val="646DABDC"/>
    <w:rsid w:val="6479D963"/>
    <w:rsid w:val="64D089F4"/>
    <w:rsid w:val="65019406"/>
    <w:rsid w:val="65095975"/>
    <w:rsid w:val="65181D49"/>
    <w:rsid w:val="65183373"/>
    <w:rsid w:val="651F1730"/>
    <w:rsid w:val="65395C17"/>
    <w:rsid w:val="656273D5"/>
    <w:rsid w:val="6566B068"/>
    <w:rsid w:val="65725B59"/>
    <w:rsid w:val="657B5979"/>
    <w:rsid w:val="657DA69D"/>
    <w:rsid w:val="658DBEDE"/>
    <w:rsid w:val="65919CF5"/>
    <w:rsid w:val="659BECB8"/>
    <w:rsid w:val="65E78175"/>
    <w:rsid w:val="65E9B52D"/>
    <w:rsid w:val="65EF5EDB"/>
    <w:rsid w:val="65FFBE5A"/>
    <w:rsid w:val="6603EA7A"/>
    <w:rsid w:val="662FE5DF"/>
    <w:rsid w:val="663759AE"/>
    <w:rsid w:val="6643FA26"/>
    <w:rsid w:val="664D787F"/>
    <w:rsid w:val="665812FE"/>
    <w:rsid w:val="6660FBFA"/>
    <w:rsid w:val="6670199B"/>
    <w:rsid w:val="6672943A"/>
    <w:rsid w:val="6672BF64"/>
    <w:rsid w:val="667526AE"/>
    <w:rsid w:val="667FB8A5"/>
    <w:rsid w:val="6687A63B"/>
    <w:rsid w:val="668BB9FE"/>
    <w:rsid w:val="669CCCC5"/>
    <w:rsid w:val="66A7AC52"/>
    <w:rsid w:val="66AB8F9B"/>
    <w:rsid w:val="66BA3EF3"/>
    <w:rsid w:val="66C4716E"/>
    <w:rsid w:val="66C6B198"/>
    <w:rsid w:val="66D0CB4E"/>
    <w:rsid w:val="66E73281"/>
    <w:rsid w:val="66EC566C"/>
    <w:rsid w:val="66F7490B"/>
    <w:rsid w:val="67083B71"/>
    <w:rsid w:val="6721F536"/>
    <w:rsid w:val="672B5303"/>
    <w:rsid w:val="67336ABE"/>
    <w:rsid w:val="67430AEA"/>
    <w:rsid w:val="674CBF2C"/>
    <w:rsid w:val="675C12AA"/>
    <w:rsid w:val="6762BD2F"/>
    <w:rsid w:val="67715791"/>
    <w:rsid w:val="677847BF"/>
    <w:rsid w:val="677F7CF1"/>
    <w:rsid w:val="67A67B8E"/>
    <w:rsid w:val="67AD17A0"/>
    <w:rsid w:val="67B7C9A3"/>
    <w:rsid w:val="67C34FFD"/>
    <w:rsid w:val="67CAF63F"/>
    <w:rsid w:val="67D1B561"/>
    <w:rsid w:val="67FBABEC"/>
    <w:rsid w:val="6809E51B"/>
    <w:rsid w:val="682A2522"/>
    <w:rsid w:val="687FBE49"/>
    <w:rsid w:val="6887EEEC"/>
    <w:rsid w:val="6889700F"/>
    <w:rsid w:val="688A309B"/>
    <w:rsid w:val="6896609D"/>
    <w:rsid w:val="68ADCA89"/>
    <w:rsid w:val="68BE494C"/>
    <w:rsid w:val="68CAD749"/>
    <w:rsid w:val="68F7E81F"/>
    <w:rsid w:val="68FE3EFA"/>
    <w:rsid w:val="691ED2F1"/>
    <w:rsid w:val="69437F10"/>
    <w:rsid w:val="69565A98"/>
    <w:rsid w:val="695CDB31"/>
    <w:rsid w:val="69804B15"/>
    <w:rsid w:val="69AA7E6B"/>
    <w:rsid w:val="69AD1347"/>
    <w:rsid w:val="69AF87E3"/>
    <w:rsid w:val="69D4B41A"/>
    <w:rsid w:val="69DDE4E7"/>
    <w:rsid w:val="69E1AFBC"/>
    <w:rsid w:val="69E9B245"/>
    <w:rsid w:val="6A00C00D"/>
    <w:rsid w:val="6A00C49F"/>
    <w:rsid w:val="6A10CD62"/>
    <w:rsid w:val="6A2BE4B4"/>
    <w:rsid w:val="6A2E0C1B"/>
    <w:rsid w:val="6A57F0AF"/>
    <w:rsid w:val="6A6F5DDB"/>
    <w:rsid w:val="6A8844C9"/>
    <w:rsid w:val="6AA4F16E"/>
    <w:rsid w:val="6AC3FC33"/>
    <w:rsid w:val="6AC5B73B"/>
    <w:rsid w:val="6AC89E54"/>
    <w:rsid w:val="6AC8E27D"/>
    <w:rsid w:val="6ACFA403"/>
    <w:rsid w:val="6ADFA8E6"/>
    <w:rsid w:val="6AEFA437"/>
    <w:rsid w:val="6AF22B60"/>
    <w:rsid w:val="6B06F685"/>
    <w:rsid w:val="6B09DCC1"/>
    <w:rsid w:val="6B4A3597"/>
    <w:rsid w:val="6B5B8220"/>
    <w:rsid w:val="6B929347"/>
    <w:rsid w:val="6B992DB8"/>
    <w:rsid w:val="6BBF8FAE"/>
    <w:rsid w:val="6BC6FE91"/>
    <w:rsid w:val="6BD42484"/>
    <w:rsid w:val="6BE415BC"/>
    <w:rsid w:val="6BE56C6E"/>
    <w:rsid w:val="6BE651E2"/>
    <w:rsid w:val="6BF254B7"/>
    <w:rsid w:val="6BFBC110"/>
    <w:rsid w:val="6C0FBCAD"/>
    <w:rsid w:val="6C13C093"/>
    <w:rsid w:val="6C221F8C"/>
    <w:rsid w:val="6C22FBAF"/>
    <w:rsid w:val="6C424631"/>
    <w:rsid w:val="6C4EB713"/>
    <w:rsid w:val="6C599A16"/>
    <w:rsid w:val="6C61879C"/>
    <w:rsid w:val="6C66C3AE"/>
    <w:rsid w:val="6C6C7138"/>
    <w:rsid w:val="6C70629E"/>
    <w:rsid w:val="6C712349"/>
    <w:rsid w:val="6C825989"/>
    <w:rsid w:val="6C92AC67"/>
    <w:rsid w:val="6C9C6979"/>
    <w:rsid w:val="6C9D73C7"/>
    <w:rsid w:val="6CAB6DAE"/>
    <w:rsid w:val="6CBAE481"/>
    <w:rsid w:val="6CC5ABFC"/>
    <w:rsid w:val="6CF9E2DE"/>
    <w:rsid w:val="6CFDCDA3"/>
    <w:rsid w:val="6D0C866C"/>
    <w:rsid w:val="6D1EBA2A"/>
    <w:rsid w:val="6D2D93B7"/>
    <w:rsid w:val="6D4D5D09"/>
    <w:rsid w:val="6D6C9AE6"/>
    <w:rsid w:val="6D7639C6"/>
    <w:rsid w:val="6D7B91F8"/>
    <w:rsid w:val="6D934D37"/>
    <w:rsid w:val="6DA136A1"/>
    <w:rsid w:val="6DBC2E54"/>
    <w:rsid w:val="6DC0A390"/>
    <w:rsid w:val="6DD96A63"/>
    <w:rsid w:val="6DDBC432"/>
    <w:rsid w:val="6DEED28D"/>
    <w:rsid w:val="6E0ABE89"/>
    <w:rsid w:val="6E238ED9"/>
    <w:rsid w:val="6E26E309"/>
    <w:rsid w:val="6E394428"/>
    <w:rsid w:val="6E3F8C65"/>
    <w:rsid w:val="6E4F5AE3"/>
    <w:rsid w:val="6E819933"/>
    <w:rsid w:val="6E8A878B"/>
    <w:rsid w:val="6E91F078"/>
    <w:rsid w:val="6E986A52"/>
    <w:rsid w:val="6EA92920"/>
    <w:rsid w:val="6EB8A50C"/>
    <w:rsid w:val="6EC40648"/>
    <w:rsid w:val="6ED05F2A"/>
    <w:rsid w:val="6ED5618E"/>
    <w:rsid w:val="6EE28168"/>
    <w:rsid w:val="6EECA692"/>
    <w:rsid w:val="6EF1F989"/>
    <w:rsid w:val="6EF560F4"/>
    <w:rsid w:val="6F05D613"/>
    <w:rsid w:val="6F176259"/>
    <w:rsid w:val="6F29A6A1"/>
    <w:rsid w:val="6F37784F"/>
    <w:rsid w:val="6F3A0142"/>
    <w:rsid w:val="6F4F8D45"/>
    <w:rsid w:val="6F5420CC"/>
    <w:rsid w:val="6F583BDC"/>
    <w:rsid w:val="6F65FF7B"/>
    <w:rsid w:val="6F66945F"/>
    <w:rsid w:val="6F6EB3BB"/>
    <w:rsid w:val="6F707A1E"/>
    <w:rsid w:val="6F7D3C2B"/>
    <w:rsid w:val="6F8FE2EA"/>
    <w:rsid w:val="6F91F3B2"/>
    <w:rsid w:val="6F94B7F1"/>
    <w:rsid w:val="6FB7CB81"/>
    <w:rsid w:val="6FCDCF85"/>
    <w:rsid w:val="6FD5A8F3"/>
    <w:rsid w:val="700C7DD6"/>
    <w:rsid w:val="700DA191"/>
    <w:rsid w:val="702877C9"/>
    <w:rsid w:val="706B2458"/>
    <w:rsid w:val="706DD2F6"/>
    <w:rsid w:val="7081AF03"/>
    <w:rsid w:val="70C34528"/>
    <w:rsid w:val="70C51E4B"/>
    <w:rsid w:val="70CBF9A7"/>
    <w:rsid w:val="70D99FEA"/>
    <w:rsid w:val="70E35892"/>
    <w:rsid w:val="70F56E46"/>
    <w:rsid w:val="70FE96C6"/>
    <w:rsid w:val="71049E15"/>
    <w:rsid w:val="71067A1C"/>
    <w:rsid w:val="710C1ECB"/>
    <w:rsid w:val="714EEA6A"/>
    <w:rsid w:val="714F3854"/>
    <w:rsid w:val="7159E02E"/>
    <w:rsid w:val="715A6D80"/>
    <w:rsid w:val="715CFB51"/>
    <w:rsid w:val="715EFFD9"/>
    <w:rsid w:val="71651D13"/>
    <w:rsid w:val="71A971F2"/>
    <w:rsid w:val="71DE5584"/>
    <w:rsid w:val="71E07A23"/>
    <w:rsid w:val="71EC0069"/>
    <w:rsid w:val="71F45809"/>
    <w:rsid w:val="7200F9CD"/>
    <w:rsid w:val="720104DA"/>
    <w:rsid w:val="72039490"/>
    <w:rsid w:val="7215A8D5"/>
    <w:rsid w:val="721F1329"/>
    <w:rsid w:val="722B1B1F"/>
    <w:rsid w:val="7240B424"/>
    <w:rsid w:val="7250131C"/>
    <w:rsid w:val="725B8C62"/>
    <w:rsid w:val="7264A7DD"/>
    <w:rsid w:val="727A64F9"/>
    <w:rsid w:val="728196DA"/>
    <w:rsid w:val="72923D33"/>
    <w:rsid w:val="72933B93"/>
    <w:rsid w:val="729A6727"/>
    <w:rsid w:val="72A3D3D0"/>
    <w:rsid w:val="72CA3CFF"/>
    <w:rsid w:val="72CE2F1F"/>
    <w:rsid w:val="72D318B6"/>
    <w:rsid w:val="72E42F06"/>
    <w:rsid w:val="72E544BF"/>
    <w:rsid w:val="72E6D0A6"/>
    <w:rsid w:val="72EA119D"/>
    <w:rsid w:val="72EABACB"/>
    <w:rsid w:val="7308925A"/>
    <w:rsid w:val="730B49D4"/>
    <w:rsid w:val="730D54E9"/>
    <w:rsid w:val="731D97F1"/>
    <w:rsid w:val="733A211E"/>
    <w:rsid w:val="734ABCDB"/>
    <w:rsid w:val="73615D73"/>
    <w:rsid w:val="7383ACDE"/>
    <w:rsid w:val="7390A5A7"/>
    <w:rsid w:val="739CD53B"/>
    <w:rsid w:val="73A0DDCB"/>
    <w:rsid w:val="73DC6E37"/>
    <w:rsid w:val="73FAD1CD"/>
    <w:rsid w:val="7403AECC"/>
    <w:rsid w:val="7417035F"/>
    <w:rsid w:val="7422CC8C"/>
    <w:rsid w:val="74328065"/>
    <w:rsid w:val="746E3EB1"/>
    <w:rsid w:val="7471D593"/>
    <w:rsid w:val="747DC60D"/>
    <w:rsid w:val="748533AF"/>
    <w:rsid w:val="748DDCD1"/>
    <w:rsid w:val="74B76E36"/>
    <w:rsid w:val="7517B33F"/>
    <w:rsid w:val="751F7D3F"/>
    <w:rsid w:val="7520C4F0"/>
    <w:rsid w:val="752E09FD"/>
    <w:rsid w:val="7531A5AA"/>
    <w:rsid w:val="753BB147"/>
    <w:rsid w:val="753EF9C4"/>
    <w:rsid w:val="753F4691"/>
    <w:rsid w:val="7545DBC8"/>
    <w:rsid w:val="7553B18C"/>
    <w:rsid w:val="755DFA48"/>
    <w:rsid w:val="7566B428"/>
    <w:rsid w:val="75787088"/>
    <w:rsid w:val="75BD8EE4"/>
    <w:rsid w:val="75BE1721"/>
    <w:rsid w:val="75CAEDCE"/>
    <w:rsid w:val="75D207E9"/>
    <w:rsid w:val="75DBFE43"/>
    <w:rsid w:val="75E5FC49"/>
    <w:rsid w:val="760BBF3A"/>
    <w:rsid w:val="760DA5F4"/>
    <w:rsid w:val="761C3640"/>
    <w:rsid w:val="762DB5F8"/>
    <w:rsid w:val="76347D6F"/>
    <w:rsid w:val="764DE694"/>
    <w:rsid w:val="765A6CC8"/>
    <w:rsid w:val="765D6A0F"/>
    <w:rsid w:val="767E1F81"/>
    <w:rsid w:val="7688B120"/>
    <w:rsid w:val="76A6C744"/>
    <w:rsid w:val="76B943D0"/>
    <w:rsid w:val="76BE7993"/>
    <w:rsid w:val="76FF159F"/>
    <w:rsid w:val="770227B4"/>
    <w:rsid w:val="77311F57"/>
    <w:rsid w:val="773A5F5C"/>
    <w:rsid w:val="773AC1AA"/>
    <w:rsid w:val="773C63CE"/>
    <w:rsid w:val="77489603"/>
    <w:rsid w:val="774FDD8B"/>
    <w:rsid w:val="77556E17"/>
    <w:rsid w:val="7755995D"/>
    <w:rsid w:val="775CD124"/>
    <w:rsid w:val="777336DA"/>
    <w:rsid w:val="77802D0C"/>
    <w:rsid w:val="778D021D"/>
    <w:rsid w:val="779F6B69"/>
    <w:rsid w:val="77A66DCC"/>
    <w:rsid w:val="77AF46EE"/>
    <w:rsid w:val="77B18D36"/>
    <w:rsid w:val="77CF04F1"/>
    <w:rsid w:val="77D26F32"/>
    <w:rsid w:val="77DA2A78"/>
    <w:rsid w:val="77DEBAF7"/>
    <w:rsid w:val="77E97081"/>
    <w:rsid w:val="77FD6F19"/>
    <w:rsid w:val="77FDCB79"/>
    <w:rsid w:val="780F88D1"/>
    <w:rsid w:val="7815FA53"/>
    <w:rsid w:val="7824EF41"/>
    <w:rsid w:val="7829418C"/>
    <w:rsid w:val="782BDBF3"/>
    <w:rsid w:val="782C55E8"/>
    <w:rsid w:val="7849D729"/>
    <w:rsid w:val="785441B8"/>
    <w:rsid w:val="789855D7"/>
    <w:rsid w:val="78990D0D"/>
    <w:rsid w:val="78B4F71F"/>
    <w:rsid w:val="78BCA1B4"/>
    <w:rsid w:val="78CD23E2"/>
    <w:rsid w:val="78CFF159"/>
    <w:rsid w:val="78EAC479"/>
    <w:rsid w:val="79038433"/>
    <w:rsid w:val="791AE382"/>
    <w:rsid w:val="791E4B3E"/>
    <w:rsid w:val="791F44D7"/>
    <w:rsid w:val="7942EB04"/>
    <w:rsid w:val="7969BB73"/>
    <w:rsid w:val="797705A2"/>
    <w:rsid w:val="797C9DF7"/>
    <w:rsid w:val="79871E34"/>
    <w:rsid w:val="79951644"/>
    <w:rsid w:val="79AB4770"/>
    <w:rsid w:val="79AB5932"/>
    <w:rsid w:val="79B3A28B"/>
    <w:rsid w:val="79D7B4F6"/>
    <w:rsid w:val="79FC6200"/>
    <w:rsid w:val="79FEA54E"/>
    <w:rsid w:val="7A109243"/>
    <w:rsid w:val="7A15A2BF"/>
    <w:rsid w:val="7A1B764B"/>
    <w:rsid w:val="7A258046"/>
    <w:rsid w:val="7A3775B6"/>
    <w:rsid w:val="7A59D1A2"/>
    <w:rsid w:val="7A5B3D2D"/>
    <w:rsid w:val="7A63E62C"/>
    <w:rsid w:val="7A72040F"/>
    <w:rsid w:val="7A8C56FC"/>
    <w:rsid w:val="7AB4CEF7"/>
    <w:rsid w:val="7AB56271"/>
    <w:rsid w:val="7AD2ECA6"/>
    <w:rsid w:val="7AD8069F"/>
    <w:rsid w:val="7ADBDB05"/>
    <w:rsid w:val="7AEAD541"/>
    <w:rsid w:val="7AEF26CD"/>
    <w:rsid w:val="7AF20538"/>
    <w:rsid w:val="7AF2799C"/>
    <w:rsid w:val="7B03652B"/>
    <w:rsid w:val="7B1AB41F"/>
    <w:rsid w:val="7B1FB4B6"/>
    <w:rsid w:val="7B23C61E"/>
    <w:rsid w:val="7B28482C"/>
    <w:rsid w:val="7B3CDA2C"/>
    <w:rsid w:val="7B4D536E"/>
    <w:rsid w:val="7B4DE44B"/>
    <w:rsid w:val="7B6C0A22"/>
    <w:rsid w:val="7B81656F"/>
    <w:rsid w:val="7BA14A86"/>
    <w:rsid w:val="7BAF54B3"/>
    <w:rsid w:val="7BBAF2F7"/>
    <w:rsid w:val="7BC4B082"/>
    <w:rsid w:val="7C0210C0"/>
    <w:rsid w:val="7C02936C"/>
    <w:rsid w:val="7C1AE85A"/>
    <w:rsid w:val="7C2207D0"/>
    <w:rsid w:val="7C3B32BC"/>
    <w:rsid w:val="7C41496D"/>
    <w:rsid w:val="7C5BBF33"/>
    <w:rsid w:val="7C78109B"/>
    <w:rsid w:val="7C80D7A4"/>
    <w:rsid w:val="7C83CBCD"/>
    <w:rsid w:val="7C8A05E7"/>
    <w:rsid w:val="7CADE6A7"/>
    <w:rsid w:val="7CB28D43"/>
    <w:rsid w:val="7CD5B621"/>
    <w:rsid w:val="7CE69F03"/>
    <w:rsid w:val="7CE8485A"/>
    <w:rsid w:val="7CF2C510"/>
    <w:rsid w:val="7CF6E7E8"/>
    <w:rsid w:val="7D011E19"/>
    <w:rsid w:val="7D0255BE"/>
    <w:rsid w:val="7D09DC7D"/>
    <w:rsid w:val="7D173A10"/>
    <w:rsid w:val="7D3FEA50"/>
    <w:rsid w:val="7D4D0DBB"/>
    <w:rsid w:val="7D502020"/>
    <w:rsid w:val="7D787CD8"/>
    <w:rsid w:val="7D7AA4D4"/>
    <w:rsid w:val="7D7DB0E7"/>
    <w:rsid w:val="7D877F80"/>
    <w:rsid w:val="7D99A348"/>
    <w:rsid w:val="7DADF3C5"/>
    <w:rsid w:val="7DBB91B4"/>
    <w:rsid w:val="7DD3F776"/>
    <w:rsid w:val="7DDE39E5"/>
    <w:rsid w:val="7DE1805C"/>
    <w:rsid w:val="7DFB0C44"/>
    <w:rsid w:val="7E0A3980"/>
    <w:rsid w:val="7E2B04FA"/>
    <w:rsid w:val="7E2EEA82"/>
    <w:rsid w:val="7E4298C5"/>
    <w:rsid w:val="7E571E46"/>
    <w:rsid w:val="7E5E2702"/>
    <w:rsid w:val="7E7F5AB3"/>
    <w:rsid w:val="7EB27809"/>
    <w:rsid w:val="7EDEA728"/>
    <w:rsid w:val="7EE990D3"/>
    <w:rsid w:val="7EEB00E1"/>
    <w:rsid w:val="7EEFB31C"/>
    <w:rsid w:val="7F13CDCD"/>
    <w:rsid w:val="7F2D8623"/>
    <w:rsid w:val="7F301B77"/>
    <w:rsid w:val="7F564A4C"/>
    <w:rsid w:val="7F609190"/>
    <w:rsid w:val="7F6D19F2"/>
    <w:rsid w:val="7F8F5DEB"/>
    <w:rsid w:val="7FB46DC9"/>
    <w:rsid w:val="7FBBF76A"/>
    <w:rsid w:val="7FDA154C"/>
    <w:rsid w:val="7FE47A9F"/>
    <w:rsid w:val="7FF6E3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ED6F5"/>
  <w15:chartTrackingRefBased/>
  <w15:docId w15:val="{97417556-88C6-4AF6-B008-C0E648CC8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E5D97"/>
    <w:pPr>
      <w:pBdr>
        <w:top w:val="none" w:sz="0" w:space="0" w:color="000000"/>
        <w:left w:val="none" w:sz="0" w:space="0" w:color="000000"/>
        <w:bottom w:val="none" w:sz="0" w:space="0" w:color="000000"/>
        <w:right w:val="none" w:sz="0" w:space="0" w:color="000000"/>
        <w:between w:val="none" w:sz="0" w:space="0" w:color="000000"/>
      </w:pBdr>
      <w:spacing w:after="0" w:line="360" w:lineRule="auto"/>
      <w:outlineLvl w:val="0"/>
    </w:pPr>
    <w:rPr>
      <w:rFonts w:ascii="Times New Roman" w:eastAsia="Times New Roman" w:hAnsi="Times New Roman" w:cs="Times New Roman"/>
      <w:b/>
      <w:sz w:val="24"/>
      <w:szCs w:val="24"/>
      <w:lang w:eastAsia="ja-JP"/>
    </w:rPr>
  </w:style>
  <w:style w:type="paragraph" w:styleId="Ttulo2">
    <w:name w:val="heading 2"/>
    <w:basedOn w:val="Normal"/>
    <w:next w:val="Normal"/>
    <w:link w:val="Ttulo2Char"/>
    <w:uiPriority w:val="9"/>
    <w:unhideWhenUsed/>
    <w:qFormat/>
    <w:rsid w:val="00EE5D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0">
    <w:name w:val="Normal0"/>
    <w:qFormat/>
    <w:rsid w:val="00EE5D97"/>
    <w:pPr>
      <w:spacing w:after="0" w:line="240" w:lineRule="auto"/>
    </w:pPr>
    <w:rPr>
      <w:rFonts w:ascii="Times New Roman" w:eastAsia="Times New Roman" w:hAnsi="Times New Roman" w:cs="Times New Roman"/>
      <w:sz w:val="24"/>
      <w:szCs w:val="24"/>
      <w:lang w:eastAsia="ja-JP"/>
    </w:rPr>
  </w:style>
  <w:style w:type="character" w:styleId="Hyperlink">
    <w:name w:val="Hyperlink"/>
    <w:basedOn w:val="Fontepargpadro"/>
    <w:uiPriority w:val="99"/>
    <w:unhideWhenUsed/>
    <w:rsid w:val="00EE5D97"/>
    <w:rPr>
      <w:color w:val="0563C1" w:themeColor="hyperlink"/>
      <w:u w:val="single"/>
    </w:rPr>
  </w:style>
  <w:style w:type="paragraph" w:styleId="Sumrio1">
    <w:name w:val="toc 1"/>
    <w:basedOn w:val="Normal0"/>
    <w:next w:val="Normal0"/>
    <w:autoRedefine/>
    <w:uiPriority w:val="39"/>
    <w:unhideWhenUsed/>
    <w:rsid w:val="00EE5D97"/>
    <w:pPr>
      <w:spacing w:before="120" w:after="120"/>
    </w:pPr>
    <w:rPr>
      <w:rFonts w:asciiTheme="minorHAnsi" w:hAnsiTheme="minorHAnsi" w:cstheme="minorHAnsi"/>
      <w:b/>
      <w:bCs/>
      <w:caps/>
      <w:sz w:val="20"/>
      <w:szCs w:val="20"/>
    </w:rPr>
  </w:style>
  <w:style w:type="paragraph" w:styleId="Sumrio2">
    <w:name w:val="toc 2"/>
    <w:basedOn w:val="Normal0"/>
    <w:next w:val="Normal0"/>
    <w:autoRedefine/>
    <w:uiPriority w:val="39"/>
    <w:unhideWhenUsed/>
    <w:rsid w:val="00EE5D97"/>
    <w:pPr>
      <w:tabs>
        <w:tab w:val="right" w:leader="dot" w:pos="9184"/>
      </w:tabs>
      <w:ind w:left="240"/>
    </w:pPr>
    <w:rPr>
      <w:smallCaps/>
      <w:noProof/>
    </w:rPr>
  </w:style>
  <w:style w:type="character" w:customStyle="1" w:styleId="Ttulo1Char">
    <w:name w:val="Título 1 Char"/>
    <w:basedOn w:val="Fontepargpadro"/>
    <w:link w:val="Ttulo1"/>
    <w:uiPriority w:val="9"/>
    <w:rsid w:val="00EE5D97"/>
    <w:rPr>
      <w:rFonts w:ascii="Times New Roman" w:eastAsia="Times New Roman" w:hAnsi="Times New Roman" w:cs="Times New Roman"/>
      <w:b/>
      <w:sz w:val="24"/>
      <w:szCs w:val="24"/>
      <w:lang w:eastAsia="ja-JP"/>
    </w:rPr>
  </w:style>
  <w:style w:type="character" w:customStyle="1" w:styleId="Ttulo2Char">
    <w:name w:val="Título 2 Char"/>
    <w:basedOn w:val="Fontepargpadro"/>
    <w:link w:val="Ttulo2"/>
    <w:uiPriority w:val="9"/>
    <w:rsid w:val="00EE5D97"/>
    <w:rPr>
      <w:rFonts w:asciiTheme="majorHAnsi" w:eastAsiaTheme="majorEastAsia" w:hAnsiTheme="majorHAnsi" w:cstheme="majorBidi"/>
      <w:color w:val="2F5496" w:themeColor="accent1" w:themeShade="BF"/>
      <w:sz w:val="26"/>
      <w:szCs w:val="26"/>
    </w:rPr>
  </w:style>
  <w:style w:type="paragraph" w:styleId="Cabealho">
    <w:name w:val="header"/>
    <w:basedOn w:val="Normal"/>
    <w:link w:val="CabealhoChar"/>
    <w:uiPriority w:val="99"/>
    <w:unhideWhenUsed/>
    <w:rsid w:val="00EE5D9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5D97"/>
  </w:style>
  <w:style w:type="paragraph" w:styleId="Rodap">
    <w:name w:val="footer"/>
    <w:basedOn w:val="Normal"/>
    <w:link w:val="RodapChar"/>
    <w:uiPriority w:val="99"/>
    <w:unhideWhenUsed/>
    <w:rsid w:val="00EE5D97"/>
    <w:pPr>
      <w:tabs>
        <w:tab w:val="center" w:pos="4252"/>
        <w:tab w:val="right" w:pos="8504"/>
      </w:tabs>
      <w:spacing w:after="0" w:line="240" w:lineRule="auto"/>
    </w:pPr>
  </w:style>
  <w:style w:type="character" w:customStyle="1" w:styleId="RodapChar">
    <w:name w:val="Rodapé Char"/>
    <w:basedOn w:val="Fontepargpadro"/>
    <w:link w:val="Rodap"/>
    <w:uiPriority w:val="99"/>
    <w:rsid w:val="00EE5D97"/>
  </w:style>
  <w:style w:type="character" w:styleId="Refdecomentrio">
    <w:name w:val="annotation reference"/>
    <w:basedOn w:val="Fontepargpadro"/>
    <w:uiPriority w:val="99"/>
    <w:semiHidden/>
    <w:unhideWhenUsed/>
    <w:rsid w:val="00143E48"/>
    <w:rPr>
      <w:sz w:val="16"/>
      <w:szCs w:val="16"/>
    </w:rPr>
  </w:style>
  <w:style w:type="paragraph" w:styleId="Textodecomentrio">
    <w:name w:val="annotation text"/>
    <w:basedOn w:val="Normal"/>
    <w:link w:val="TextodecomentrioChar"/>
    <w:uiPriority w:val="99"/>
    <w:semiHidden/>
    <w:unhideWhenUsed/>
    <w:rsid w:val="00143E4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43E48"/>
    <w:rPr>
      <w:sz w:val="20"/>
      <w:szCs w:val="20"/>
    </w:rPr>
  </w:style>
  <w:style w:type="paragraph" w:styleId="Assuntodocomentrio">
    <w:name w:val="annotation subject"/>
    <w:basedOn w:val="Textodecomentrio"/>
    <w:next w:val="Textodecomentrio"/>
    <w:link w:val="AssuntodocomentrioChar"/>
    <w:uiPriority w:val="99"/>
    <w:semiHidden/>
    <w:unhideWhenUsed/>
    <w:rsid w:val="00143E48"/>
    <w:rPr>
      <w:b/>
      <w:bCs/>
    </w:rPr>
  </w:style>
  <w:style w:type="character" w:customStyle="1" w:styleId="AssuntodocomentrioChar">
    <w:name w:val="Assunto do comentário Char"/>
    <w:basedOn w:val="TextodecomentrioChar"/>
    <w:link w:val="Assuntodocomentrio"/>
    <w:uiPriority w:val="99"/>
    <w:semiHidden/>
    <w:rsid w:val="00143E48"/>
    <w:rPr>
      <w:b/>
      <w:bCs/>
      <w:sz w:val="20"/>
      <w:szCs w:val="20"/>
    </w:rPr>
  </w:style>
  <w:style w:type="character" w:styleId="MenoPendente">
    <w:name w:val="Unresolved Mention"/>
    <w:basedOn w:val="Fontepargpadro"/>
    <w:uiPriority w:val="99"/>
    <w:semiHidden/>
    <w:unhideWhenUsed/>
    <w:rsid w:val="005335D3"/>
    <w:rPr>
      <w:color w:val="605E5C"/>
      <w:shd w:val="clear" w:color="auto" w:fill="E1DFDD"/>
    </w:rPr>
  </w:style>
  <w:style w:type="paragraph" w:customStyle="1" w:styleId="post-byline">
    <w:name w:val="post-byline"/>
    <w:basedOn w:val="Normal"/>
    <w:rsid w:val="00B873B6"/>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B87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9E10ED"/>
    <w:pPr>
      <w:ind w:left="720"/>
      <w:contextualSpacing/>
    </w:pPr>
  </w:style>
  <w:style w:type="table" w:styleId="TabeladeGrade4-nfase1">
    <w:name w:val="Grid Table 4 Accent 1"/>
    <w:basedOn w:val="Tabelanormal"/>
    <w:uiPriority w:val="49"/>
    <w:rsid w:val="003800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denotaderodap">
    <w:name w:val="footnote text"/>
    <w:basedOn w:val="Normal"/>
    <w:link w:val="TextodenotaderodapChar"/>
    <w:uiPriority w:val="99"/>
    <w:semiHidden/>
    <w:unhideWhenUsed/>
    <w:rsid w:val="00380086"/>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80086"/>
    <w:rPr>
      <w:sz w:val="20"/>
      <w:szCs w:val="20"/>
    </w:rPr>
  </w:style>
  <w:style w:type="character" w:styleId="Refdenotaderodap">
    <w:name w:val="footnote reference"/>
    <w:basedOn w:val="Fontepargpadro"/>
    <w:uiPriority w:val="99"/>
    <w:semiHidden/>
    <w:unhideWhenUsed/>
    <w:rsid w:val="00380086"/>
    <w:rPr>
      <w:vertAlign w:val="superscript"/>
    </w:rPr>
  </w:style>
  <w:style w:type="paragraph" w:styleId="NormalWeb">
    <w:name w:val="Normal (Web)"/>
    <w:basedOn w:val="Normal"/>
    <w:uiPriority w:val="99"/>
    <w:unhideWhenUsed/>
    <w:rsid w:val="00BB16F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1037E8"/>
    <w:rPr>
      <w:b/>
      <w:bCs/>
    </w:rPr>
  </w:style>
  <w:style w:type="paragraph" w:styleId="Reviso">
    <w:name w:val="Revision"/>
    <w:hidden/>
    <w:uiPriority w:val="99"/>
    <w:semiHidden/>
    <w:rsid w:val="009071F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55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14.png"/><Relationship Id="rId47" Type="http://schemas.openxmlformats.org/officeDocument/2006/relationships/image" Target="media/image19.jpg"/><Relationship Id="rId63" Type="http://schemas.openxmlformats.org/officeDocument/2006/relationships/hyperlink" Target="https://github.com/leandropereira-83/piunivesp/tree/final"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hyperlink" Target="https://www.devmedia.com.br/os-4-pilares-da-programacao-orientada-a-objetos/9264" TargetMode="Externa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yperlink" Target="https://www.devmedia.com.br/guias/net" TargetMode="External"/><Relationship Id="rId37" Type="http://schemas.openxmlformats.org/officeDocument/2006/relationships/image" Target="media/image12.png"/><Relationship Id="rId40" Type="http://schemas.openxmlformats.org/officeDocument/2006/relationships/hyperlink" Target="https://docs.djangoproject.com/pt-br/3.2/ref/forms/api/"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jpg"/><Relationship Id="rId5" Type="http://schemas.openxmlformats.org/officeDocument/2006/relationships/customXml" Target="../customXml/item5.xml"/><Relationship Id="rId61" Type="http://schemas.openxmlformats.org/officeDocument/2006/relationships/image" Target="media/image33.png"/><Relationship Id="R8b81f89a52074a29" Type="http://schemas.microsoft.com/office/2019/09/relationships/intelligence" Target="intelligence.xml"/><Relationship Id="rId19" Type="http://schemas.openxmlformats.org/officeDocument/2006/relationships/header" Target="header2.xml"/><Relationship Id="rId14" Type="http://schemas.microsoft.com/office/2011/relationships/commentsExtended" Target="commentsExtended.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www.devmedia.com.br/arquitetura-de-software-desenvolvimento-orientado-para-arquitetura/8033" TargetMode="External"/><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image" Target="media/image20.jpg"/><Relationship Id="rId56" Type="http://schemas.openxmlformats.org/officeDocument/2006/relationships/image" Target="media/image28.jpg"/><Relationship Id="rId64" Type="http://schemas.openxmlformats.org/officeDocument/2006/relationships/image" Target="media/image35.png"/><Relationship Id="rId69"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3.jpg"/><Relationship Id="rId3" Type="http://schemas.openxmlformats.org/officeDocument/2006/relationships/customXml" Target="../customXml/item3.xml"/><Relationship Id="rId12" Type="http://schemas.openxmlformats.org/officeDocument/2006/relationships/hyperlink" Target="https://www.youtube.com/watch?v=emC-DMl0QuE"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hyperlink" Target="https://www.devmedia.com.br/guia/linguagem-java/38169" TargetMode="External"/><Relationship Id="rId38" Type="http://schemas.openxmlformats.org/officeDocument/2006/relationships/hyperlink" Target="http://wiki.c2.com/?CouplingAndCohesion" TargetMode="External"/><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header" Target="header3.xml"/><Relationship Id="rId20" Type="http://schemas.openxmlformats.org/officeDocument/2006/relationships/image" Target="media/image1.png"/><Relationship Id="rId41" Type="http://schemas.openxmlformats.org/officeDocument/2006/relationships/hyperlink" Target="https://docs.djangoproject.com/pt-br/3.2/ref/forms/widgets/"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4.png"/><Relationship Id="rId28" Type="http://schemas.openxmlformats.org/officeDocument/2006/relationships/hyperlink" Target="https://www.devmedia.com.br/guias/" TargetMode="External"/><Relationship Id="rId36" Type="http://schemas.openxmlformats.org/officeDocument/2006/relationships/image" Target="media/image11.png"/><Relationship Id="rId49" Type="http://schemas.openxmlformats.org/officeDocument/2006/relationships/image" Target="media/image21.jpg"/><Relationship Id="rId57" Type="http://schemas.openxmlformats.org/officeDocument/2006/relationships/image" Target="media/image29.jpg"/><Relationship Id="rId10" Type="http://schemas.openxmlformats.org/officeDocument/2006/relationships/footnotes" Target="footnotes.xml"/><Relationship Id="rId31" Type="http://schemas.openxmlformats.org/officeDocument/2006/relationships/hyperlink" Target="https://www.devmedia.com.br/guias/delphi"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footer" Target="footer1.xml"/><Relationship Id="rId39" Type="http://schemas.openxmlformats.org/officeDocument/2006/relationships/image" Target="media/image13.png"/><Relationship Id="rId34" Type="http://schemas.openxmlformats.org/officeDocument/2006/relationships/image" Target="media/image9.png"/><Relationship Id="rId50" Type="http://schemas.openxmlformats.org/officeDocument/2006/relationships/image" Target="media/image22.jpg"/><Relationship Id="rId5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FD0211DE75424E90D6B9FC9752CE9C" ma:contentTypeVersion="16" ma:contentTypeDescription="Crie um novo documento." ma:contentTypeScope="" ma:versionID="eb0d476544d351e325591e9e7c010312">
  <xsd:schema xmlns:xsd="http://www.w3.org/2001/XMLSchema" xmlns:xs="http://www.w3.org/2001/XMLSchema" xmlns:p="http://schemas.microsoft.com/office/2006/metadata/properties" xmlns:ns2="7432f127-f33c-42e2-a68a-9048c01697a7" xmlns:ns3="b69dc6fa-2096-41e7-baef-054d5bf17313" targetNamespace="http://schemas.microsoft.com/office/2006/metadata/properties" ma:root="true" ma:fieldsID="090e7113f6b1f759a4c1efa3add07bc2" ns2:_="" ns3:_="">
    <xsd:import namespace="7432f127-f33c-42e2-a68a-9048c01697a7"/>
    <xsd:import namespace="b69dc6fa-2096-41e7-baef-054d5bf1731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element ref="ns3:_dlc_DocId" minOccurs="0"/>
                <xsd:element ref="ns3:_dlc_DocIdUrl" minOccurs="0"/>
                <xsd:element ref="ns3:_dlc_DocIdPersistId" minOccurs="0"/>
                <xsd:element ref="ns2:teste" minOccurs="0"/>
                <xsd:element ref="ns2:teste_x003a_Valor_x0020_da_x0020_ID_x0020_do_x0020_Documento"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32f127-f33c-42e2-a68a-9048c01697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teste" ma:index="23" nillable="true" ma:displayName="teste" ma:list="{b523339f-7812-46f0-b241-7c57a7fd660b}" ma:internalName="teste" ma:showField="Title">
      <xsd:simpleType>
        <xsd:restriction base="dms:Lookup"/>
      </xsd:simpleType>
    </xsd:element>
    <xsd:element name="teste_x003a_Valor_x0020_da_x0020_ID_x0020_do_x0020_Documento" ma:index="24" nillable="true" ma:displayName="teste:Valor da ID do Documento" ma:list="{b523339f-7812-46f0-b241-7c57a7fd660b}" ma:internalName="teste_x003a_Valor_x0020_da_x0020_ID_x0020_do_x0020_Documento" ma:readOnly="true" ma:showField="_dlc_DocId" ma:web="b69dc6fa-2096-41e7-baef-054d5bf17313">
      <xsd:simpleType>
        <xsd:restriction base="dms:Lookup"/>
      </xsd:simpleType>
    </xsd:element>
    <xsd:element name="MediaLengthInSeconds" ma:index="25"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69dc6fa-2096-41e7-baef-054d5bf17313"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_dlc_DocId" ma:index="20" nillable="true" ma:displayName="Valor da ID do Documento" ma:description="O valor da ID do documento atribuída a este item." ma:internalName="_dlc_DocId" ma:readOnly="true">
      <xsd:simpleType>
        <xsd:restriction base="dms:Text"/>
      </xsd:simpleType>
    </xsd:element>
    <xsd:element name="_dlc_DocIdUrl" ma:index="21" nillable="true" ma:displayName="ID do Documento" ma:description="Link permanente par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2" nillable="true" ma:displayName="ID de Persistência" ma:description="Manter a ID ao adicion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teste xmlns="7432f127-f33c-42e2-a68a-9048c01697a7" xsi:nil="true"/>
    <_dlc_DocId xmlns="b69dc6fa-2096-41e7-baef-054d5bf17313">E726VFYCRFHJ-229561519-16464</_dlc_DocId>
    <_dlc_DocIdUrl xmlns="b69dc6fa-2096-41e7-baef-054d5bf17313">
      <Url>https://univespprojetomicrosoft.sharepoint.com/sites/DisciplinasGraduacao/_layouts/15/DocIdRedir.aspx?ID=E726VFYCRFHJ-229561519-16464</Url>
      <Description>E726VFYCRFHJ-229561519-16464</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C3486-C9DA-4639-97E9-96021B225B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32f127-f33c-42e2-a68a-9048c01697a7"/>
    <ds:schemaRef ds:uri="b69dc6fa-2096-41e7-baef-054d5bf173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3AADCB-20B4-4194-9665-0330606848D6}">
  <ds:schemaRefs>
    <ds:schemaRef ds:uri="http://schemas.microsoft.com/sharepoint/v3/contenttype/forms"/>
  </ds:schemaRefs>
</ds:datastoreItem>
</file>

<file path=customXml/itemProps3.xml><?xml version="1.0" encoding="utf-8"?>
<ds:datastoreItem xmlns:ds="http://schemas.openxmlformats.org/officeDocument/2006/customXml" ds:itemID="{A3CFB017-E7A9-4D70-A77A-226431B2C57A}">
  <ds:schemaRefs>
    <ds:schemaRef ds:uri="http://schemas.microsoft.com/sharepoint/events"/>
  </ds:schemaRefs>
</ds:datastoreItem>
</file>

<file path=customXml/itemProps4.xml><?xml version="1.0" encoding="utf-8"?>
<ds:datastoreItem xmlns:ds="http://schemas.openxmlformats.org/officeDocument/2006/customXml" ds:itemID="{04AF6A9F-8016-4B14-8FD1-76CADA4FD8F0}">
  <ds:schemaRefs>
    <ds:schemaRef ds:uri="http://schemas.microsoft.com/office/2006/metadata/properties"/>
    <ds:schemaRef ds:uri="http://schemas.microsoft.com/office/infopath/2007/PartnerControls"/>
    <ds:schemaRef ds:uri="7432f127-f33c-42e2-a68a-9048c01697a7"/>
    <ds:schemaRef ds:uri="b69dc6fa-2096-41e7-baef-054d5bf17313"/>
  </ds:schemaRefs>
</ds:datastoreItem>
</file>

<file path=customXml/itemProps5.xml><?xml version="1.0" encoding="utf-8"?>
<ds:datastoreItem xmlns:ds="http://schemas.openxmlformats.org/officeDocument/2006/customXml" ds:itemID="{88AAE680-D760-40F1-B91C-C490D43C7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97</Pages>
  <Words>28251</Words>
  <Characters>152558</Characters>
  <Application>Microsoft Office Word</Application>
  <DocSecurity>0</DocSecurity>
  <Lines>1271</Lines>
  <Paragraphs>360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Roberta Flaborea Favaro</dc:creator>
  <cp:keywords/>
  <dc:description/>
  <cp:lastModifiedBy>João Brito</cp:lastModifiedBy>
  <cp:revision>71</cp:revision>
  <cp:lastPrinted>2021-10-15T13:53:00Z</cp:lastPrinted>
  <dcterms:created xsi:type="dcterms:W3CDTF">2021-11-12T17:54:00Z</dcterms:created>
  <dcterms:modified xsi:type="dcterms:W3CDTF">2021-11-29T13:02:00Z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0x0101006CFD0211DE75424E90D6B9FC9752CE9C</vt:lpwstr>
  </property>
  <property fmtid="{D5CDD505-2E9C-101B-9397-08002B2CF9AE}" pid="3" name="_dlc_DocIdItemGuid">
    <vt:lpwstr>2d92c6f9-e9cd-4df3-8bcb-0cef97284465</vt:lpwstr>
  </property>
</Properties>
</file>